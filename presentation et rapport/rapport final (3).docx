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90D" w:rsidRDefault="00F30CE7">
      <w:pPr>
        <w:pStyle w:val="BodyText"/>
        <w:rPr>
          <w:rFonts w:ascii="Times New Roman"/>
          <w:sz w:val="20"/>
        </w:rPr>
      </w:pPr>
      <w:ins w:id="0" w:author="youcode" w:date="2022-06-06T09:55:00Z">
        <w:r>
          <w:rPr>
            <w:noProof/>
            <w:color w:val="548DD4" w:themeColor="text2" w:themeTint="99"/>
            <w:sz w:val="72"/>
            <w:szCs w:val="72"/>
            <w:lang w:val="en-US"/>
          </w:rPr>
          <w:drawing>
            <wp:anchor distT="0" distB="0" distL="114300" distR="114300" simplePos="0" relativeHeight="251665408" behindDoc="1" locked="0" layoutInCell="1" allowOverlap="1" wp14:anchorId="6D068B6E" wp14:editId="2F1FE31D">
              <wp:simplePos x="0" y="0"/>
              <wp:positionH relativeFrom="margin">
                <wp:align>right</wp:align>
              </wp:positionH>
              <wp:positionV relativeFrom="paragraph">
                <wp:posOffset>-485</wp:posOffset>
              </wp:positionV>
              <wp:extent cx="2257425" cy="447675"/>
              <wp:effectExtent l="0" t="0" r="9525" b="9525"/>
              <wp:wrapTight wrapText="bothSides">
                <wp:wrapPolygon edited="0">
                  <wp:start x="0" y="0"/>
                  <wp:lineTo x="0" y="21140"/>
                  <wp:lineTo x="21509" y="21140"/>
                  <wp:lineTo x="2150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 (1).png"/>
                      <pic:cNvPicPr/>
                    </pic:nvPicPr>
                    <pic:blipFill>
                      <a:blip r:embed="rId7">
                        <a:extLst>
                          <a:ext uri="{28A0092B-C50C-407E-A947-70E740481C1C}">
                            <a14:useLocalDpi xmlns:a14="http://schemas.microsoft.com/office/drawing/2010/main" val="0"/>
                          </a:ext>
                        </a:extLst>
                      </a:blip>
                      <a:stretch>
                        <a:fillRect/>
                      </a:stretch>
                    </pic:blipFill>
                    <pic:spPr>
                      <a:xfrm>
                        <a:off x="0" y="0"/>
                        <a:ext cx="2257425" cy="447675"/>
                      </a:xfrm>
                      <a:prstGeom prst="rect">
                        <a:avLst/>
                      </a:prstGeom>
                    </pic:spPr>
                  </pic:pic>
                </a:graphicData>
              </a:graphic>
              <wp14:sizeRelH relativeFrom="margin">
                <wp14:pctWidth>0</wp14:pctWidth>
              </wp14:sizeRelH>
              <wp14:sizeRelV relativeFrom="margin">
                <wp14:pctHeight>0</wp14:pctHeight>
              </wp14:sizeRelV>
            </wp:anchor>
          </w:drawing>
        </w:r>
        <w:r w:rsidR="003E52FB">
          <w:rPr>
            <w:noProof/>
            <w:color w:val="548DD4" w:themeColor="text2" w:themeTint="99"/>
            <w:sz w:val="72"/>
            <w:szCs w:val="72"/>
            <w:lang w:val="en-US"/>
          </w:rPr>
          <w:drawing>
            <wp:anchor distT="0" distB="0" distL="114300" distR="114300" simplePos="0" relativeHeight="251663360" behindDoc="1" locked="0" layoutInCell="1" allowOverlap="1" wp14:anchorId="61443A6A" wp14:editId="1181EBF2">
              <wp:simplePos x="0" y="0"/>
              <wp:positionH relativeFrom="margin">
                <wp:posOffset>464820</wp:posOffset>
              </wp:positionH>
              <wp:positionV relativeFrom="paragraph">
                <wp:posOffset>9525</wp:posOffset>
              </wp:positionV>
              <wp:extent cx="1921510" cy="561975"/>
              <wp:effectExtent l="0" t="0" r="2540" b="9525"/>
              <wp:wrapTight wrapText="bothSides">
                <wp:wrapPolygon edited="0">
                  <wp:start x="0" y="0"/>
                  <wp:lineTo x="0" y="21234"/>
                  <wp:lineTo x="21414" y="21234"/>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921510" cy="561975"/>
                      </a:xfrm>
                      <a:prstGeom prst="rect">
                        <a:avLst/>
                      </a:prstGeom>
                    </pic:spPr>
                  </pic:pic>
                </a:graphicData>
              </a:graphic>
              <wp14:sizeRelH relativeFrom="margin">
                <wp14:pctWidth>0</wp14:pctWidth>
              </wp14:sizeRelH>
              <wp14:sizeRelV relativeFrom="margin">
                <wp14:pctHeight>0</wp14:pctHeight>
              </wp14:sizeRelV>
            </wp:anchor>
          </w:drawing>
        </w:r>
      </w:ins>
    </w:p>
    <w:p w:rsidR="007E390D" w:rsidRDefault="007E390D">
      <w:pPr>
        <w:pStyle w:val="BodyText"/>
        <w:rPr>
          <w:rFonts w:ascii="Times New Roman"/>
          <w:sz w:val="20"/>
        </w:rPr>
      </w:pPr>
    </w:p>
    <w:p w:rsidR="007E390D" w:rsidRDefault="00230BD3">
      <w:pPr>
        <w:spacing w:before="222"/>
        <w:ind w:left="933"/>
        <w:rPr>
          <w:rFonts w:ascii="Cambria"/>
          <w:sz w:val="100"/>
        </w:rPr>
      </w:pPr>
      <w:del w:id="1" w:author="youcode" w:date="2022-06-06T09:57:00Z">
        <w:r w:rsidDel="003E52FB">
          <w:rPr>
            <w:rFonts w:ascii="Cambria"/>
            <w:color w:val="D0171F"/>
            <w:sz w:val="100"/>
          </w:rPr>
          <w:delText>2022</w:delText>
        </w:r>
      </w:del>
    </w:p>
    <w:p w:rsidR="007E390D" w:rsidRDefault="00DA782C">
      <w:pPr>
        <w:spacing w:before="763"/>
        <w:ind w:left="714"/>
        <w:rPr>
          <w:sz w:val="48"/>
        </w:rPr>
      </w:pPr>
      <w:r>
        <w:rPr>
          <w:color w:val="333333"/>
          <w:w w:val="110"/>
          <w:sz w:val="48"/>
        </w:rPr>
        <w:t>Rapport</w:t>
      </w:r>
      <w:r>
        <w:rPr>
          <w:color w:val="333333"/>
          <w:spacing w:val="-13"/>
          <w:w w:val="110"/>
          <w:sz w:val="48"/>
        </w:rPr>
        <w:t xml:space="preserve"> </w:t>
      </w:r>
      <w:r>
        <w:rPr>
          <w:color w:val="333333"/>
          <w:w w:val="110"/>
          <w:sz w:val="48"/>
        </w:rPr>
        <w:t>Final</w:t>
      </w:r>
    </w:p>
    <w:p w:rsidR="007E390D" w:rsidRDefault="007E390D">
      <w:pPr>
        <w:pStyle w:val="BodyText"/>
        <w:rPr>
          <w:sz w:val="48"/>
        </w:rPr>
      </w:pPr>
    </w:p>
    <w:p w:rsidR="007E390D" w:rsidRDefault="007E390D">
      <w:pPr>
        <w:pStyle w:val="BodyText"/>
        <w:rPr>
          <w:sz w:val="48"/>
        </w:rPr>
      </w:pPr>
    </w:p>
    <w:p w:rsidR="007E390D" w:rsidRDefault="007E390D">
      <w:pPr>
        <w:pStyle w:val="BodyText"/>
        <w:rPr>
          <w:sz w:val="48"/>
        </w:rPr>
      </w:pPr>
    </w:p>
    <w:p w:rsidR="007E390D" w:rsidRPr="00F56F31" w:rsidDel="003E52FB" w:rsidRDefault="003E52FB">
      <w:pPr>
        <w:pStyle w:val="BodyText"/>
        <w:rPr>
          <w:del w:id="2" w:author="youcode" w:date="2022-06-06T09:59:00Z"/>
        </w:rPr>
      </w:pPr>
      <w:ins w:id="3" w:author="youcode" w:date="2022-06-06T10:00:00Z">
        <w:r>
          <w:t xml:space="preserve">        </w:t>
        </w:r>
      </w:ins>
    </w:p>
    <w:p w:rsidR="007E390D" w:rsidDel="003E52FB" w:rsidRDefault="007E390D">
      <w:pPr>
        <w:pStyle w:val="BodyText"/>
        <w:rPr>
          <w:del w:id="4" w:author="youcode" w:date="2022-06-06T09:59:00Z"/>
          <w:sz w:val="48"/>
        </w:rPr>
      </w:pPr>
    </w:p>
    <w:p w:rsidR="007E390D" w:rsidDel="003E52FB" w:rsidRDefault="007E390D">
      <w:pPr>
        <w:pStyle w:val="BodyText"/>
        <w:spacing w:before="7"/>
        <w:rPr>
          <w:del w:id="5" w:author="youcode" w:date="2022-06-06T09:59:00Z"/>
          <w:sz w:val="60"/>
        </w:rPr>
      </w:pPr>
    </w:p>
    <w:p w:rsidR="007E390D" w:rsidRDefault="00DA782C" w:rsidP="00F56F31">
      <w:pPr>
        <w:pStyle w:val="Title"/>
        <w:ind w:left="0"/>
        <w:jc w:val="left"/>
      </w:pPr>
      <w:r>
        <w:rPr>
          <w:color w:val="333333"/>
        </w:rPr>
        <w:t>Projet Fil rouge</w:t>
      </w:r>
    </w:p>
    <w:p w:rsidR="007E390D" w:rsidRDefault="00DA782C">
      <w:pPr>
        <w:spacing w:before="420"/>
        <w:ind w:left="2190" w:right="471"/>
        <w:jc w:val="center"/>
        <w:rPr>
          <w:rFonts w:ascii="Cambria" w:hAnsi="Cambria"/>
          <w:sz w:val="52"/>
        </w:rPr>
      </w:pPr>
      <w:r>
        <w:rPr>
          <w:rFonts w:ascii="Cambria" w:hAnsi="Cambria"/>
          <w:color w:val="D0171F"/>
          <w:sz w:val="52"/>
        </w:rPr>
        <w:t>Conception</w:t>
      </w:r>
      <w:r>
        <w:rPr>
          <w:rFonts w:ascii="Cambria" w:hAnsi="Cambria"/>
          <w:color w:val="D0171F"/>
          <w:spacing w:val="-2"/>
          <w:sz w:val="52"/>
        </w:rPr>
        <w:t xml:space="preserve"> </w:t>
      </w:r>
      <w:r>
        <w:rPr>
          <w:rFonts w:ascii="Cambria" w:hAnsi="Cambria"/>
          <w:color w:val="D0171F"/>
          <w:sz w:val="52"/>
        </w:rPr>
        <w:t>et</w:t>
      </w:r>
      <w:r>
        <w:rPr>
          <w:rFonts w:ascii="Cambria" w:hAnsi="Cambria"/>
          <w:color w:val="D0171F"/>
          <w:spacing w:val="-3"/>
          <w:sz w:val="52"/>
        </w:rPr>
        <w:t xml:space="preserve"> </w:t>
      </w:r>
      <w:r>
        <w:rPr>
          <w:rFonts w:ascii="Cambria" w:hAnsi="Cambria"/>
          <w:color w:val="D0171F"/>
          <w:sz w:val="52"/>
        </w:rPr>
        <w:t>Réalisation</w:t>
      </w:r>
      <w:r>
        <w:rPr>
          <w:rFonts w:ascii="Cambria" w:hAnsi="Cambria"/>
          <w:color w:val="D0171F"/>
          <w:spacing w:val="-1"/>
          <w:sz w:val="52"/>
        </w:rPr>
        <w:t xml:space="preserve"> </w:t>
      </w:r>
      <w:r>
        <w:rPr>
          <w:rFonts w:ascii="Cambria" w:hAnsi="Cambria"/>
          <w:color w:val="D0171F"/>
          <w:sz w:val="52"/>
        </w:rPr>
        <w:t>d’un</w:t>
      </w:r>
    </w:p>
    <w:p w:rsidR="007E390D" w:rsidRDefault="00DA782C">
      <w:pPr>
        <w:ind w:left="2190" w:right="591"/>
        <w:jc w:val="center"/>
        <w:rPr>
          <w:rFonts w:ascii="Cambria"/>
          <w:sz w:val="52"/>
        </w:rPr>
      </w:pPr>
      <w:r>
        <w:rPr>
          <w:rFonts w:ascii="Cambria"/>
          <w:color w:val="D0171F"/>
          <w:sz w:val="52"/>
        </w:rPr>
        <w:t>Site</w:t>
      </w:r>
      <w:r>
        <w:rPr>
          <w:rFonts w:ascii="Cambria"/>
          <w:color w:val="D0171F"/>
          <w:spacing w:val="-3"/>
          <w:sz w:val="52"/>
        </w:rPr>
        <w:t xml:space="preserve"> </w:t>
      </w:r>
      <w:r>
        <w:rPr>
          <w:rFonts w:ascii="Cambria"/>
          <w:color w:val="D0171F"/>
          <w:sz w:val="52"/>
        </w:rPr>
        <w:t>Web</w:t>
      </w:r>
      <w:r>
        <w:rPr>
          <w:rFonts w:ascii="Cambria"/>
          <w:color w:val="D0171F"/>
          <w:spacing w:val="-3"/>
          <w:sz w:val="52"/>
        </w:rPr>
        <w:t xml:space="preserve"> </w:t>
      </w:r>
      <w:r>
        <w:rPr>
          <w:rFonts w:ascii="Cambria"/>
          <w:color w:val="D0171F"/>
          <w:sz w:val="52"/>
        </w:rPr>
        <w:t>De</w:t>
      </w:r>
      <w:r>
        <w:rPr>
          <w:rFonts w:ascii="Cambria"/>
          <w:color w:val="D0171F"/>
          <w:spacing w:val="-1"/>
          <w:sz w:val="52"/>
        </w:rPr>
        <w:t xml:space="preserve"> </w:t>
      </w:r>
      <w:r w:rsidR="00230BD3">
        <w:rPr>
          <w:rFonts w:ascii="Cambria"/>
          <w:color w:val="D0171F"/>
          <w:sz w:val="52"/>
        </w:rPr>
        <w:t>Manga</w:t>
      </w:r>
    </w:p>
    <w:p w:rsidR="007E390D" w:rsidRDefault="007E390D">
      <w:pPr>
        <w:pStyle w:val="BodyText"/>
        <w:rPr>
          <w:rFonts w:ascii="Cambria"/>
          <w:sz w:val="20"/>
        </w:rPr>
      </w:pPr>
    </w:p>
    <w:p w:rsidR="007E390D" w:rsidRDefault="007E390D">
      <w:pPr>
        <w:pStyle w:val="BodyText"/>
        <w:rPr>
          <w:rFonts w:ascii="Cambria"/>
          <w:sz w:val="20"/>
        </w:rPr>
      </w:pPr>
    </w:p>
    <w:p w:rsidR="007E390D" w:rsidRDefault="007E390D">
      <w:pPr>
        <w:pStyle w:val="BodyText"/>
        <w:spacing w:before="2"/>
        <w:rPr>
          <w:rFonts w:ascii="Cambria"/>
          <w:sz w:val="22"/>
        </w:rPr>
      </w:pPr>
    </w:p>
    <w:p w:rsidR="007E390D" w:rsidRDefault="007E390D">
      <w:pPr>
        <w:rPr>
          <w:rFonts w:ascii="Cambria"/>
        </w:rPr>
        <w:sectPr w:rsidR="007E390D">
          <w:type w:val="continuous"/>
          <w:pgSz w:w="12240" w:h="15840"/>
          <w:pgMar w:top="780" w:right="360" w:bottom="0" w:left="500" w:header="720" w:footer="720" w:gutter="0"/>
          <w:cols w:space="720"/>
        </w:sectPr>
      </w:pPr>
    </w:p>
    <w:p w:rsidR="007E390D" w:rsidRDefault="00DA782C">
      <w:pPr>
        <w:spacing w:before="44"/>
        <w:ind w:left="1559" w:right="35"/>
        <w:rPr>
          <w:color w:val="777777"/>
          <w:w w:val="115"/>
          <w:u w:val="single" w:color="777777"/>
        </w:rPr>
      </w:pPr>
      <w:r>
        <w:rPr>
          <w:color w:val="777777"/>
          <w:w w:val="115"/>
          <w:sz w:val="28"/>
          <w:u w:val="single" w:color="777777"/>
        </w:rPr>
        <w:t>Réaliser Par</w:t>
      </w:r>
      <w:r w:rsidR="00230BD3">
        <w:rPr>
          <w:color w:val="777777"/>
          <w:w w:val="115"/>
          <w:sz w:val="28"/>
          <w:u w:val="single" w:color="777777"/>
        </w:rPr>
        <w:t> </w:t>
      </w:r>
      <w:r w:rsidR="00230BD3">
        <w:rPr>
          <w:color w:val="777777"/>
          <w:w w:val="115"/>
          <w:u w:val="single" w:color="777777"/>
        </w:rPr>
        <w:t>:</w:t>
      </w:r>
    </w:p>
    <w:p w:rsidR="00230BD3" w:rsidRDefault="00230BD3">
      <w:pPr>
        <w:spacing w:before="44"/>
        <w:ind w:left="1559" w:right="35"/>
        <w:rPr>
          <w:sz w:val="28"/>
        </w:rPr>
      </w:pPr>
      <w:r>
        <w:rPr>
          <w:color w:val="777777"/>
          <w:w w:val="115"/>
          <w:sz w:val="28"/>
          <w:u w:val="single" w:color="777777"/>
        </w:rPr>
        <w:t>Zouhair Begdar</w:t>
      </w:r>
    </w:p>
    <w:p w:rsidR="007E390D" w:rsidRDefault="00DA782C" w:rsidP="00230BD3">
      <w:pPr>
        <w:spacing w:before="44"/>
        <w:ind w:left="1559" w:right="3213" w:firstLine="19"/>
        <w:rPr>
          <w:color w:val="777777"/>
          <w:spacing w:val="1"/>
          <w:w w:val="115"/>
          <w:sz w:val="28"/>
        </w:rPr>
      </w:pPr>
      <w:r>
        <w:br w:type="column"/>
      </w:r>
      <w:r>
        <w:rPr>
          <w:color w:val="777777"/>
          <w:w w:val="115"/>
          <w:sz w:val="28"/>
          <w:u w:val="single" w:color="777777"/>
        </w:rPr>
        <w:t>Encadrée</w:t>
      </w:r>
      <w:r>
        <w:rPr>
          <w:color w:val="777777"/>
          <w:spacing w:val="1"/>
          <w:w w:val="115"/>
          <w:sz w:val="28"/>
          <w:u w:val="single" w:color="777777"/>
        </w:rPr>
        <w:t xml:space="preserve"> </w:t>
      </w:r>
      <w:r>
        <w:rPr>
          <w:color w:val="777777"/>
          <w:w w:val="115"/>
          <w:sz w:val="28"/>
          <w:u w:val="single" w:color="777777"/>
        </w:rPr>
        <w:t>Par:</w:t>
      </w:r>
      <w:r>
        <w:rPr>
          <w:color w:val="777777"/>
          <w:spacing w:val="1"/>
          <w:w w:val="115"/>
          <w:sz w:val="28"/>
        </w:rPr>
        <w:t xml:space="preserve"> </w:t>
      </w:r>
    </w:p>
    <w:p w:rsidR="00230BD3" w:rsidRPr="00230BD3" w:rsidRDefault="00230BD3" w:rsidP="00230BD3">
      <w:pPr>
        <w:spacing w:before="44"/>
        <w:ind w:left="1559" w:right="3213" w:firstLine="19"/>
        <w:rPr>
          <w:sz w:val="28"/>
          <w:szCs w:val="28"/>
        </w:rPr>
      </w:pPr>
      <w:r w:rsidRPr="00230BD3">
        <w:rPr>
          <w:color w:val="777777"/>
          <w:w w:val="110"/>
          <w:sz w:val="28"/>
          <w:szCs w:val="28"/>
        </w:rPr>
        <w:t>Mr</w:t>
      </w:r>
      <w:r w:rsidRPr="00230BD3">
        <w:rPr>
          <w:color w:val="777777"/>
          <w:spacing w:val="-5"/>
          <w:w w:val="110"/>
          <w:sz w:val="28"/>
          <w:szCs w:val="28"/>
        </w:rPr>
        <w:t xml:space="preserve"> </w:t>
      </w:r>
      <w:r w:rsidRPr="00230BD3">
        <w:rPr>
          <w:color w:val="777777"/>
          <w:w w:val="110"/>
          <w:sz w:val="28"/>
          <w:szCs w:val="28"/>
        </w:rPr>
        <w:t>Youssef Wakhidi</w:t>
      </w:r>
    </w:p>
    <w:p w:rsidR="00230BD3" w:rsidRDefault="00230BD3" w:rsidP="00230BD3">
      <w:pPr>
        <w:spacing w:before="44"/>
        <w:ind w:left="1559" w:right="3213" w:firstLine="19"/>
        <w:rPr>
          <w:sz w:val="28"/>
        </w:rPr>
      </w:pPr>
    </w:p>
    <w:p w:rsidR="007E390D" w:rsidRDefault="007E390D">
      <w:pPr>
        <w:rPr>
          <w:sz w:val="28"/>
        </w:rPr>
        <w:sectPr w:rsidR="007E390D">
          <w:type w:val="continuous"/>
          <w:pgSz w:w="12240" w:h="15840"/>
          <w:pgMar w:top="780" w:right="360" w:bottom="0" w:left="500" w:header="720" w:footer="720" w:gutter="0"/>
          <w:cols w:num="2" w:space="720" w:equalWidth="0">
            <w:col w:w="4323" w:space="103"/>
            <w:col w:w="6954"/>
          </w:cols>
        </w:sectPr>
      </w:pPr>
    </w:p>
    <w:p w:rsidR="007E390D" w:rsidRDefault="005D5E61">
      <w:pPr>
        <w:pStyle w:val="BodyText"/>
        <w:rPr>
          <w:sz w:val="20"/>
        </w:rPr>
      </w:pPr>
      <w:r>
        <w:rPr>
          <w:noProof/>
          <w:lang w:val="en-US"/>
        </w:rPr>
        <mc:AlternateContent>
          <mc:Choice Requires="wpg">
            <w:drawing>
              <wp:anchor distT="0" distB="0" distL="114300" distR="114300" simplePos="0" relativeHeight="251659264" behindDoc="1" locked="0" layoutInCell="1" allowOverlap="1">
                <wp:simplePos x="0" y="0"/>
                <wp:positionH relativeFrom="page">
                  <wp:posOffset>377825</wp:posOffset>
                </wp:positionH>
                <wp:positionV relativeFrom="page">
                  <wp:posOffset>489585</wp:posOffset>
                </wp:positionV>
                <wp:extent cx="2564765" cy="9555480"/>
                <wp:effectExtent l="0" t="0" r="0" b="0"/>
                <wp:wrapNone/>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5480"/>
                          <a:chOff x="595" y="771"/>
                          <a:chExt cx="4039" cy="15048"/>
                        </a:xfrm>
                      </wpg:grpSpPr>
                      <wps:wsp>
                        <wps:cNvPr id="23" name="Rectangle 52"/>
                        <wps:cNvSpPr>
                          <a:spLocks noChangeArrowheads="1"/>
                        </wps:cNvSpPr>
                        <wps:spPr bwMode="auto">
                          <a:xfrm>
                            <a:off x="595" y="771"/>
                            <a:ext cx="358" cy="1504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Freeform 51"/>
                        <wps:cNvSpPr>
                          <a:spLocks/>
                        </wps:cNvSpPr>
                        <wps:spPr bwMode="auto">
                          <a:xfrm>
                            <a:off x="595" y="3189"/>
                            <a:ext cx="4039" cy="911"/>
                          </a:xfrm>
                          <a:custGeom>
                            <a:avLst/>
                            <a:gdLst>
                              <a:gd name="T0" fmla="+- 0 4179 595"/>
                              <a:gd name="T1" fmla="*/ T0 w 4039"/>
                              <a:gd name="T2" fmla="+- 0 3190 3190"/>
                              <a:gd name="T3" fmla="*/ 3190 h 911"/>
                              <a:gd name="T4" fmla="+- 0 595 595"/>
                              <a:gd name="T5" fmla="*/ T4 w 4039"/>
                              <a:gd name="T6" fmla="+- 0 3190 3190"/>
                              <a:gd name="T7" fmla="*/ 3190 h 911"/>
                              <a:gd name="T8" fmla="+- 0 595 595"/>
                              <a:gd name="T9" fmla="*/ T8 w 4039"/>
                              <a:gd name="T10" fmla="+- 0 4100 3190"/>
                              <a:gd name="T11" fmla="*/ 4100 h 911"/>
                              <a:gd name="T12" fmla="+- 0 4179 595"/>
                              <a:gd name="T13" fmla="*/ T12 w 4039"/>
                              <a:gd name="T14" fmla="+- 0 4100 3190"/>
                              <a:gd name="T15" fmla="*/ 4100 h 911"/>
                              <a:gd name="T16" fmla="+- 0 4634 595"/>
                              <a:gd name="T17" fmla="*/ T16 w 4039"/>
                              <a:gd name="T18" fmla="+- 0 3645 3190"/>
                              <a:gd name="T19" fmla="*/ 3645 h 911"/>
                              <a:gd name="T20" fmla="+- 0 4179 595"/>
                              <a:gd name="T21" fmla="*/ T20 w 4039"/>
                              <a:gd name="T22" fmla="+- 0 3190 3190"/>
                              <a:gd name="T23" fmla="*/ 3190 h 911"/>
                            </a:gdLst>
                            <a:ahLst/>
                            <a:cxnLst>
                              <a:cxn ang="0">
                                <a:pos x="T1" y="T3"/>
                              </a:cxn>
                              <a:cxn ang="0">
                                <a:pos x="T5" y="T7"/>
                              </a:cxn>
                              <a:cxn ang="0">
                                <a:pos x="T9" y="T11"/>
                              </a:cxn>
                              <a:cxn ang="0">
                                <a:pos x="T13" y="T15"/>
                              </a:cxn>
                              <a:cxn ang="0">
                                <a:pos x="T17" y="T19"/>
                              </a:cxn>
                              <a:cxn ang="0">
                                <a:pos x="T21" y="T23"/>
                              </a:cxn>
                            </a:cxnLst>
                            <a:rect l="0" t="0" r="r" b="b"/>
                            <a:pathLst>
                              <a:path w="4039" h="911">
                                <a:moveTo>
                                  <a:pt x="3584" y="0"/>
                                </a:moveTo>
                                <a:lnTo>
                                  <a:pt x="0" y="0"/>
                                </a:lnTo>
                                <a:lnTo>
                                  <a:pt x="0" y="910"/>
                                </a:lnTo>
                                <a:lnTo>
                                  <a:pt x="3584" y="910"/>
                                </a:lnTo>
                                <a:lnTo>
                                  <a:pt x="4039" y="455"/>
                                </a:lnTo>
                                <a:lnTo>
                                  <a:pt x="3584"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0"/>
                        <wps:cNvSpPr>
                          <a:spLocks/>
                        </wps:cNvSpPr>
                        <wps:spPr bwMode="auto">
                          <a:xfrm>
                            <a:off x="1573" y="12914"/>
                            <a:ext cx="562" cy="1813"/>
                          </a:xfrm>
                          <a:custGeom>
                            <a:avLst/>
                            <a:gdLst>
                              <a:gd name="T0" fmla="+- 0 1573 1573"/>
                              <a:gd name="T1" fmla="*/ T0 w 562"/>
                              <a:gd name="T2" fmla="+- 0 12915 12915"/>
                              <a:gd name="T3" fmla="*/ 12915 h 1813"/>
                              <a:gd name="T4" fmla="+- 0 1601 1573"/>
                              <a:gd name="T5" fmla="*/ T4 w 562"/>
                              <a:gd name="T6" fmla="+- 0 13133 12915"/>
                              <a:gd name="T7" fmla="*/ 13133 h 1813"/>
                              <a:gd name="T8" fmla="+- 0 1753 1573"/>
                              <a:gd name="T9" fmla="*/ T8 w 562"/>
                              <a:gd name="T10" fmla="+- 0 13656 12915"/>
                              <a:gd name="T11" fmla="*/ 13656 h 1813"/>
                              <a:gd name="T12" fmla="+- 0 1923 1573"/>
                              <a:gd name="T13" fmla="*/ T12 w 562"/>
                              <a:gd name="T14" fmla="+- 0 14175 12915"/>
                              <a:gd name="T15" fmla="*/ 14175 h 1813"/>
                              <a:gd name="T16" fmla="+- 0 2135 1573"/>
                              <a:gd name="T17" fmla="*/ T16 w 562"/>
                              <a:gd name="T18" fmla="+- 0 14727 12915"/>
                              <a:gd name="T19" fmla="*/ 14727 h 1813"/>
                              <a:gd name="T20" fmla="+- 0 2135 1573"/>
                              <a:gd name="T21" fmla="*/ T20 w 562"/>
                              <a:gd name="T22" fmla="+- 0 14632 12915"/>
                              <a:gd name="T23" fmla="*/ 14632 h 1813"/>
                              <a:gd name="T24" fmla="+- 0 1960 1573"/>
                              <a:gd name="T25" fmla="*/ T24 w 562"/>
                              <a:gd name="T26" fmla="+- 0 14167 12915"/>
                              <a:gd name="T27" fmla="*/ 14167 h 1813"/>
                              <a:gd name="T28" fmla="+- 0 1753 1573"/>
                              <a:gd name="T29" fmla="*/ T28 w 562"/>
                              <a:gd name="T30" fmla="+- 0 13541 12915"/>
                              <a:gd name="T31" fmla="*/ 13541 h 1813"/>
                              <a:gd name="T32" fmla="+- 0 1573 1573"/>
                              <a:gd name="T33" fmla="*/ T32 w 562"/>
                              <a:gd name="T34" fmla="+- 0 12915 12915"/>
                              <a:gd name="T35" fmla="*/ 12915 h 1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2" h="1813">
                                <a:moveTo>
                                  <a:pt x="0" y="0"/>
                                </a:moveTo>
                                <a:lnTo>
                                  <a:pt x="28" y="218"/>
                                </a:lnTo>
                                <a:lnTo>
                                  <a:pt x="180" y="741"/>
                                </a:lnTo>
                                <a:lnTo>
                                  <a:pt x="350" y="1260"/>
                                </a:lnTo>
                                <a:lnTo>
                                  <a:pt x="562" y="1812"/>
                                </a:lnTo>
                                <a:lnTo>
                                  <a:pt x="562" y="1717"/>
                                </a:lnTo>
                                <a:lnTo>
                                  <a:pt x="387" y="1252"/>
                                </a:lnTo>
                                <a:lnTo>
                                  <a:pt x="180" y="62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49"/>
                        <wps:cNvSpPr>
                          <a:spLocks/>
                        </wps:cNvSpPr>
                        <wps:spPr bwMode="auto">
                          <a:xfrm>
                            <a:off x="1573" y="12914"/>
                            <a:ext cx="562" cy="1813"/>
                          </a:xfrm>
                          <a:custGeom>
                            <a:avLst/>
                            <a:gdLst>
                              <a:gd name="T0" fmla="+- 0 1573 1573"/>
                              <a:gd name="T1" fmla="*/ T0 w 562"/>
                              <a:gd name="T2" fmla="+- 0 12915 12915"/>
                              <a:gd name="T3" fmla="*/ 12915 h 1813"/>
                              <a:gd name="T4" fmla="+- 0 1753 1573"/>
                              <a:gd name="T5" fmla="*/ T4 w 562"/>
                              <a:gd name="T6" fmla="+- 0 13541 12915"/>
                              <a:gd name="T7" fmla="*/ 13541 h 1813"/>
                              <a:gd name="T8" fmla="+- 0 1960 1573"/>
                              <a:gd name="T9" fmla="*/ T8 w 562"/>
                              <a:gd name="T10" fmla="+- 0 14167 12915"/>
                              <a:gd name="T11" fmla="*/ 14167 h 1813"/>
                              <a:gd name="T12" fmla="+- 0 2135 1573"/>
                              <a:gd name="T13" fmla="*/ T12 w 562"/>
                              <a:gd name="T14" fmla="+- 0 14632 12915"/>
                              <a:gd name="T15" fmla="*/ 14632 h 1813"/>
                              <a:gd name="T16" fmla="+- 0 2135 1573"/>
                              <a:gd name="T17" fmla="*/ T16 w 562"/>
                              <a:gd name="T18" fmla="+- 0 14727 12915"/>
                              <a:gd name="T19" fmla="*/ 14727 h 1813"/>
                              <a:gd name="T20" fmla="+- 0 1923 1573"/>
                              <a:gd name="T21" fmla="*/ T20 w 562"/>
                              <a:gd name="T22" fmla="+- 0 14175 12915"/>
                              <a:gd name="T23" fmla="*/ 14175 h 1813"/>
                              <a:gd name="T24" fmla="+- 0 1753 1573"/>
                              <a:gd name="T25" fmla="*/ T24 w 562"/>
                              <a:gd name="T26" fmla="+- 0 13656 12915"/>
                              <a:gd name="T27" fmla="*/ 13656 h 1813"/>
                              <a:gd name="T28" fmla="+- 0 1601 1573"/>
                              <a:gd name="T29" fmla="*/ T28 w 562"/>
                              <a:gd name="T30" fmla="+- 0 13133 12915"/>
                              <a:gd name="T31" fmla="*/ 13133 h 1813"/>
                              <a:gd name="T32" fmla="+- 0 1573 1573"/>
                              <a:gd name="T33" fmla="*/ T32 w 562"/>
                              <a:gd name="T34" fmla="+- 0 12915 12915"/>
                              <a:gd name="T35" fmla="*/ 12915 h 1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2" h="1813">
                                <a:moveTo>
                                  <a:pt x="0" y="0"/>
                                </a:moveTo>
                                <a:lnTo>
                                  <a:pt x="180" y="626"/>
                                </a:lnTo>
                                <a:lnTo>
                                  <a:pt x="387" y="1252"/>
                                </a:lnTo>
                                <a:lnTo>
                                  <a:pt x="562" y="1717"/>
                                </a:lnTo>
                                <a:lnTo>
                                  <a:pt x="562" y="1812"/>
                                </a:lnTo>
                                <a:lnTo>
                                  <a:pt x="350" y="1260"/>
                                </a:lnTo>
                                <a:lnTo>
                                  <a:pt x="180" y="741"/>
                                </a:lnTo>
                                <a:lnTo>
                                  <a:pt x="28" y="21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48"/>
                        <wps:cNvSpPr>
                          <a:spLocks/>
                        </wps:cNvSpPr>
                        <wps:spPr bwMode="auto">
                          <a:xfrm>
                            <a:off x="2162" y="14702"/>
                            <a:ext cx="534" cy="1108"/>
                          </a:xfrm>
                          <a:custGeom>
                            <a:avLst/>
                            <a:gdLst>
                              <a:gd name="T0" fmla="+- 0 2162 2162"/>
                              <a:gd name="T1" fmla="*/ T0 w 534"/>
                              <a:gd name="T2" fmla="+- 0 14702 14702"/>
                              <a:gd name="T3" fmla="*/ 14702 h 1108"/>
                              <a:gd name="T4" fmla="+- 0 2167 2162"/>
                              <a:gd name="T5" fmla="*/ T4 w 534"/>
                              <a:gd name="T6" fmla="+- 0 14805 14702"/>
                              <a:gd name="T7" fmla="*/ 14805 h 1108"/>
                              <a:gd name="T8" fmla="+- 0 2300 2162"/>
                              <a:gd name="T9" fmla="*/ T8 w 534"/>
                              <a:gd name="T10" fmla="+- 0 15106 14702"/>
                              <a:gd name="T11" fmla="*/ 15106 h 1108"/>
                              <a:gd name="T12" fmla="+- 0 2438 2162"/>
                              <a:gd name="T13" fmla="*/ T12 w 534"/>
                              <a:gd name="T14" fmla="+- 0 15398 14702"/>
                              <a:gd name="T15" fmla="*/ 15398 h 1108"/>
                              <a:gd name="T16" fmla="+- 0 2659 2162"/>
                              <a:gd name="T17" fmla="*/ T16 w 534"/>
                              <a:gd name="T18" fmla="+- 0 15810 14702"/>
                              <a:gd name="T19" fmla="*/ 15810 h 1108"/>
                              <a:gd name="T20" fmla="+- 0 2696 2162"/>
                              <a:gd name="T21" fmla="*/ T20 w 534"/>
                              <a:gd name="T22" fmla="+- 0 15810 14702"/>
                              <a:gd name="T23" fmla="*/ 15810 h 1108"/>
                              <a:gd name="T24" fmla="+- 0 2471 2162"/>
                              <a:gd name="T25" fmla="*/ T24 w 534"/>
                              <a:gd name="T26" fmla="+- 0 15390 14702"/>
                              <a:gd name="T27" fmla="*/ 15390 h 1108"/>
                              <a:gd name="T28" fmla="+- 0 2333 2162"/>
                              <a:gd name="T29" fmla="*/ T28 w 534"/>
                              <a:gd name="T30" fmla="+- 0 15085 14702"/>
                              <a:gd name="T31" fmla="*/ 15085 h 1108"/>
                              <a:gd name="T32" fmla="+- 0 2199 2162"/>
                              <a:gd name="T33" fmla="*/ T32 w 534"/>
                              <a:gd name="T34" fmla="+- 0 14781 14702"/>
                              <a:gd name="T35" fmla="*/ 14781 h 1108"/>
                              <a:gd name="T36" fmla="+- 0 2162 2162"/>
                              <a:gd name="T37" fmla="*/ T36 w 534"/>
                              <a:gd name="T38" fmla="+- 0 14702 14702"/>
                              <a:gd name="T39" fmla="*/ 14702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4" h="1108">
                                <a:moveTo>
                                  <a:pt x="0" y="0"/>
                                </a:moveTo>
                                <a:lnTo>
                                  <a:pt x="5" y="103"/>
                                </a:lnTo>
                                <a:lnTo>
                                  <a:pt x="138" y="404"/>
                                </a:lnTo>
                                <a:lnTo>
                                  <a:pt x="276" y="696"/>
                                </a:lnTo>
                                <a:lnTo>
                                  <a:pt x="497" y="1108"/>
                                </a:lnTo>
                                <a:lnTo>
                                  <a:pt x="534" y="1108"/>
                                </a:lnTo>
                                <a:lnTo>
                                  <a:pt x="309" y="688"/>
                                </a:lnTo>
                                <a:lnTo>
                                  <a:pt x="171" y="383"/>
                                </a:lnTo>
                                <a:lnTo>
                                  <a:pt x="37" y="79"/>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47"/>
                        <wps:cNvSpPr>
                          <a:spLocks/>
                        </wps:cNvSpPr>
                        <wps:spPr bwMode="auto">
                          <a:xfrm>
                            <a:off x="2162" y="14702"/>
                            <a:ext cx="534" cy="1108"/>
                          </a:xfrm>
                          <a:custGeom>
                            <a:avLst/>
                            <a:gdLst>
                              <a:gd name="T0" fmla="+- 0 2162 2162"/>
                              <a:gd name="T1" fmla="*/ T0 w 534"/>
                              <a:gd name="T2" fmla="+- 0 14702 14702"/>
                              <a:gd name="T3" fmla="*/ 14702 h 1108"/>
                              <a:gd name="T4" fmla="+- 0 2199 2162"/>
                              <a:gd name="T5" fmla="*/ T4 w 534"/>
                              <a:gd name="T6" fmla="+- 0 14781 14702"/>
                              <a:gd name="T7" fmla="*/ 14781 h 1108"/>
                              <a:gd name="T8" fmla="+- 0 2333 2162"/>
                              <a:gd name="T9" fmla="*/ T8 w 534"/>
                              <a:gd name="T10" fmla="+- 0 15085 14702"/>
                              <a:gd name="T11" fmla="*/ 15085 h 1108"/>
                              <a:gd name="T12" fmla="+- 0 2471 2162"/>
                              <a:gd name="T13" fmla="*/ T12 w 534"/>
                              <a:gd name="T14" fmla="+- 0 15390 14702"/>
                              <a:gd name="T15" fmla="*/ 15390 h 1108"/>
                              <a:gd name="T16" fmla="+- 0 2696 2162"/>
                              <a:gd name="T17" fmla="*/ T16 w 534"/>
                              <a:gd name="T18" fmla="+- 0 15810 14702"/>
                              <a:gd name="T19" fmla="*/ 15810 h 1108"/>
                              <a:gd name="T20" fmla="+- 0 2659 2162"/>
                              <a:gd name="T21" fmla="*/ T20 w 534"/>
                              <a:gd name="T22" fmla="+- 0 15810 14702"/>
                              <a:gd name="T23" fmla="*/ 15810 h 1108"/>
                              <a:gd name="T24" fmla="+- 0 2438 2162"/>
                              <a:gd name="T25" fmla="*/ T24 w 534"/>
                              <a:gd name="T26" fmla="+- 0 15398 14702"/>
                              <a:gd name="T27" fmla="*/ 15398 h 1108"/>
                              <a:gd name="T28" fmla="+- 0 2300 2162"/>
                              <a:gd name="T29" fmla="*/ T28 w 534"/>
                              <a:gd name="T30" fmla="+- 0 15106 14702"/>
                              <a:gd name="T31" fmla="*/ 15106 h 1108"/>
                              <a:gd name="T32" fmla="+- 0 2167 2162"/>
                              <a:gd name="T33" fmla="*/ T32 w 534"/>
                              <a:gd name="T34" fmla="+- 0 14805 14702"/>
                              <a:gd name="T35" fmla="*/ 14805 h 1108"/>
                              <a:gd name="T36" fmla="+- 0 2162 2162"/>
                              <a:gd name="T37" fmla="*/ T36 w 534"/>
                              <a:gd name="T38" fmla="+- 0 14702 14702"/>
                              <a:gd name="T39" fmla="*/ 14702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4" h="1108">
                                <a:moveTo>
                                  <a:pt x="0" y="0"/>
                                </a:moveTo>
                                <a:lnTo>
                                  <a:pt x="37" y="79"/>
                                </a:lnTo>
                                <a:lnTo>
                                  <a:pt x="171" y="383"/>
                                </a:lnTo>
                                <a:lnTo>
                                  <a:pt x="309" y="688"/>
                                </a:lnTo>
                                <a:lnTo>
                                  <a:pt x="534" y="1108"/>
                                </a:lnTo>
                                <a:lnTo>
                                  <a:pt x="497" y="1108"/>
                                </a:lnTo>
                                <a:lnTo>
                                  <a:pt x="276" y="696"/>
                                </a:lnTo>
                                <a:lnTo>
                                  <a:pt x="138" y="404"/>
                                </a:lnTo>
                                <a:lnTo>
                                  <a:pt x="5" y="10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46"/>
                        <wps:cNvSpPr>
                          <a:spLocks/>
                        </wps:cNvSpPr>
                        <wps:spPr bwMode="auto">
                          <a:xfrm>
                            <a:off x="910" y="7713"/>
                            <a:ext cx="645" cy="5239"/>
                          </a:xfrm>
                          <a:custGeom>
                            <a:avLst/>
                            <a:gdLst>
                              <a:gd name="T0" fmla="+- 0 910 910"/>
                              <a:gd name="T1" fmla="*/ T0 w 645"/>
                              <a:gd name="T2" fmla="+- 0 7713 7713"/>
                              <a:gd name="T3" fmla="*/ 7713 h 5239"/>
                              <a:gd name="T4" fmla="+- 0 910 910"/>
                              <a:gd name="T5" fmla="*/ T4 w 645"/>
                              <a:gd name="T6" fmla="+- 0 8039 7713"/>
                              <a:gd name="T7" fmla="*/ 8039 h 5239"/>
                              <a:gd name="T8" fmla="+- 0 920 910"/>
                              <a:gd name="T9" fmla="*/ T8 w 645"/>
                              <a:gd name="T10" fmla="+- 0 8368 7713"/>
                              <a:gd name="T11" fmla="*/ 8368 h 5239"/>
                              <a:gd name="T12" fmla="+- 0 952 910"/>
                              <a:gd name="T13" fmla="*/ T12 w 645"/>
                              <a:gd name="T14" fmla="+- 0 9019 7713"/>
                              <a:gd name="T15" fmla="*/ 9019 h 5239"/>
                              <a:gd name="T16" fmla="+- 0 1002 910"/>
                              <a:gd name="T17" fmla="*/ T16 w 645"/>
                              <a:gd name="T18" fmla="+- 0 9674 7713"/>
                              <a:gd name="T19" fmla="*/ 9674 h 5239"/>
                              <a:gd name="T20" fmla="+- 0 1071 910"/>
                              <a:gd name="T21" fmla="*/ T20 w 645"/>
                              <a:gd name="T22" fmla="+- 0 10324 7713"/>
                              <a:gd name="T23" fmla="*/ 10324 h 5239"/>
                              <a:gd name="T24" fmla="+- 0 1154 910"/>
                              <a:gd name="T25" fmla="*/ T24 w 645"/>
                              <a:gd name="T26" fmla="+- 0 10975 7713"/>
                              <a:gd name="T27" fmla="*/ 10975 h 5239"/>
                              <a:gd name="T28" fmla="+- 0 1265 910"/>
                              <a:gd name="T29" fmla="*/ T28 w 645"/>
                              <a:gd name="T30" fmla="+- 0 11622 7713"/>
                              <a:gd name="T31" fmla="*/ 11622 h 5239"/>
                              <a:gd name="T32" fmla="+- 0 1394 910"/>
                              <a:gd name="T33" fmla="*/ T32 w 645"/>
                              <a:gd name="T34" fmla="+- 0 12268 7713"/>
                              <a:gd name="T35" fmla="*/ 12268 h 5239"/>
                              <a:gd name="T36" fmla="+- 0 1546 910"/>
                              <a:gd name="T37" fmla="*/ T36 w 645"/>
                              <a:gd name="T38" fmla="+- 0 12911 7713"/>
                              <a:gd name="T39" fmla="*/ 12911 h 5239"/>
                              <a:gd name="T40" fmla="+- 0 1555 910"/>
                              <a:gd name="T41" fmla="*/ T40 w 645"/>
                              <a:gd name="T42" fmla="+- 0 12952 7713"/>
                              <a:gd name="T43" fmla="*/ 12952 h 5239"/>
                              <a:gd name="T44" fmla="+- 0 1532 910"/>
                              <a:gd name="T45" fmla="*/ T44 w 645"/>
                              <a:gd name="T46" fmla="+- 0 12750 7713"/>
                              <a:gd name="T47" fmla="*/ 12750 h 5239"/>
                              <a:gd name="T48" fmla="+- 0 1403 910"/>
                              <a:gd name="T49" fmla="*/ T48 w 645"/>
                              <a:gd name="T50" fmla="+- 0 12186 7713"/>
                              <a:gd name="T51" fmla="*/ 12186 h 5239"/>
                              <a:gd name="T52" fmla="+- 0 1292 910"/>
                              <a:gd name="T53" fmla="*/ T52 w 645"/>
                              <a:gd name="T54" fmla="+- 0 11618 7713"/>
                              <a:gd name="T55" fmla="*/ 11618 h 5239"/>
                              <a:gd name="T56" fmla="+- 0 1177 910"/>
                              <a:gd name="T57" fmla="*/ T56 w 645"/>
                              <a:gd name="T58" fmla="+- 0 10975 7713"/>
                              <a:gd name="T59" fmla="*/ 10975 h 5239"/>
                              <a:gd name="T60" fmla="+- 0 1090 910"/>
                              <a:gd name="T61" fmla="*/ T60 w 645"/>
                              <a:gd name="T62" fmla="+- 0 10324 7713"/>
                              <a:gd name="T63" fmla="*/ 10324 h 5239"/>
                              <a:gd name="T64" fmla="+- 0 1016 910"/>
                              <a:gd name="T65" fmla="*/ T64 w 645"/>
                              <a:gd name="T66" fmla="+- 0 9674 7713"/>
                              <a:gd name="T67" fmla="*/ 9674 h 5239"/>
                              <a:gd name="T68" fmla="+- 0 966 910"/>
                              <a:gd name="T69" fmla="*/ T68 w 645"/>
                              <a:gd name="T70" fmla="+- 0 9019 7713"/>
                              <a:gd name="T71" fmla="*/ 9019 h 5239"/>
                              <a:gd name="T72" fmla="+- 0 924 910"/>
                              <a:gd name="T73" fmla="*/ T72 w 645"/>
                              <a:gd name="T74" fmla="+- 0 8368 7713"/>
                              <a:gd name="T75" fmla="*/ 8368 h 5239"/>
                              <a:gd name="T76" fmla="+- 0 915 910"/>
                              <a:gd name="T77" fmla="*/ T76 w 645"/>
                              <a:gd name="T78" fmla="+- 0 8039 7713"/>
                              <a:gd name="T79" fmla="*/ 8039 h 5239"/>
                              <a:gd name="T80" fmla="+- 0 910 910"/>
                              <a:gd name="T81" fmla="*/ T80 w 645"/>
                              <a:gd name="T82" fmla="+- 0 7713 7713"/>
                              <a:gd name="T83" fmla="*/ 7713 h 5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5" h="5239">
                                <a:moveTo>
                                  <a:pt x="0" y="0"/>
                                </a:moveTo>
                                <a:lnTo>
                                  <a:pt x="0" y="326"/>
                                </a:lnTo>
                                <a:lnTo>
                                  <a:pt x="10" y="655"/>
                                </a:lnTo>
                                <a:lnTo>
                                  <a:pt x="42" y="1306"/>
                                </a:lnTo>
                                <a:lnTo>
                                  <a:pt x="92" y="1961"/>
                                </a:lnTo>
                                <a:lnTo>
                                  <a:pt x="161" y="2611"/>
                                </a:lnTo>
                                <a:lnTo>
                                  <a:pt x="244" y="3262"/>
                                </a:lnTo>
                                <a:lnTo>
                                  <a:pt x="355" y="3909"/>
                                </a:lnTo>
                                <a:lnTo>
                                  <a:pt x="484" y="4555"/>
                                </a:lnTo>
                                <a:lnTo>
                                  <a:pt x="636" y="5198"/>
                                </a:lnTo>
                                <a:lnTo>
                                  <a:pt x="645" y="5239"/>
                                </a:lnTo>
                                <a:lnTo>
                                  <a:pt x="622" y="5037"/>
                                </a:lnTo>
                                <a:lnTo>
                                  <a:pt x="493" y="4473"/>
                                </a:lnTo>
                                <a:lnTo>
                                  <a:pt x="382" y="3905"/>
                                </a:lnTo>
                                <a:lnTo>
                                  <a:pt x="267" y="3262"/>
                                </a:lnTo>
                                <a:lnTo>
                                  <a:pt x="180" y="2611"/>
                                </a:lnTo>
                                <a:lnTo>
                                  <a:pt x="106" y="1961"/>
                                </a:lnTo>
                                <a:lnTo>
                                  <a:pt x="56" y="1306"/>
                                </a:lnTo>
                                <a:lnTo>
                                  <a:pt x="14" y="655"/>
                                </a:lnTo>
                                <a:lnTo>
                                  <a:pt x="5" y="32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45"/>
                        <wps:cNvSpPr>
                          <a:spLocks/>
                        </wps:cNvSpPr>
                        <wps:spPr bwMode="auto">
                          <a:xfrm>
                            <a:off x="910" y="7713"/>
                            <a:ext cx="645" cy="5239"/>
                          </a:xfrm>
                          <a:custGeom>
                            <a:avLst/>
                            <a:gdLst>
                              <a:gd name="T0" fmla="+- 0 910 910"/>
                              <a:gd name="T1" fmla="*/ T0 w 645"/>
                              <a:gd name="T2" fmla="+- 0 7713 7713"/>
                              <a:gd name="T3" fmla="*/ 7713 h 5239"/>
                              <a:gd name="T4" fmla="+- 0 915 910"/>
                              <a:gd name="T5" fmla="*/ T4 w 645"/>
                              <a:gd name="T6" fmla="+- 0 8039 7713"/>
                              <a:gd name="T7" fmla="*/ 8039 h 5239"/>
                              <a:gd name="T8" fmla="+- 0 924 910"/>
                              <a:gd name="T9" fmla="*/ T8 w 645"/>
                              <a:gd name="T10" fmla="+- 0 8368 7713"/>
                              <a:gd name="T11" fmla="*/ 8368 h 5239"/>
                              <a:gd name="T12" fmla="+- 0 966 910"/>
                              <a:gd name="T13" fmla="*/ T12 w 645"/>
                              <a:gd name="T14" fmla="+- 0 9019 7713"/>
                              <a:gd name="T15" fmla="*/ 9019 h 5239"/>
                              <a:gd name="T16" fmla="+- 0 1016 910"/>
                              <a:gd name="T17" fmla="*/ T16 w 645"/>
                              <a:gd name="T18" fmla="+- 0 9674 7713"/>
                              <a:gd name="T19" fmla="*/ 9674 h 5239"/>
                              <a:gd name="T20" fmla="+- 0 1090 910"/>
                              <a:gd name="T21" fmla="*/ T20 w 645"/>
                              <a:gd name="T22" fmla="+- 0 10324 7713"/>
                              <a:gd name="T23" fmla="*/ 10324 h 5239"/>
                              <a:gd name="T24" fmla="+- 0 1177 910"/>
                              <a:gd name="T25" fmla="*/ T24 w 645"/>
                              <a:gd name="T26" fmla="+- 0 10975 7713"/>
                              <a:gd name="T27" fmla="*/ 10975 h 5239"/>
                              <a:gd name="T28" fmla="+- 0 1292 910"/>
                              <a:gd name="T29" fmla="*/ T28 w 645"/>
                              <a:gd name="T30" fmla="+- 0 11618 7713"/>
                              <a:gd name="T31" fmla="*/ 11618 h 5239"/>
                              <a:gd name="T32" fmla="+- 0 1403 910"/>
                              <a:gd name="T33" fmla="*/ T32 w 645"/>
                              <a:gd name="T34" fmla="+- 0 12186 7713"/>
                              <a:gd name="T35" fmla="*/ 12186 h 5239"/>
                              <a:gd name="T36" fmla="+- 0 1532 910"/>
                              <a:gd name="T37" fmla="*/ T36 w 645"/>
                              <a:gd name="T38" fmla="+- 0 12750 7713"/>
                              <a:gd name="T39" fmla="*/ 12750 h 5239"/>
                              <a:gd name="T40" fmla="+- 0 1555 910"/>
                              <a:gd name="T41" fmla="*/ T40 w 645"/>
                              <a:gd name="T42" fmla="+- 0 12952 7713"/>
                              <a:gd name="T43" fmla="*/ 12952 h 5239"/>
                              <a:gd name="T44" fmla="+- 0 1546 910"/>
                              <a:gd name="T45" fmla="*/ T44 w 645"/>
                              <a:gd name="T46" fmla="+- 0 12911 7713"/>
                              <a:gd name="T47" fmla="*/ 12911 h 5239"/>
                              <a:gd name="T48" fmla="+- 0 1394 910"/>
                              <a:gd name="T49" fmla="*/ T48 w 645"/>
                              <a:gd name="T50" fmla="+- 0 12268 7713"/>
                              <a:gd name="T51" fmla="*/ 12268 h 5239"/>
                              <a:gd name="T52" fmla="+- 0 1265 910"/>
                              <a:gd name="T53" fmla="*/ T52 w 645"/>
                              <a:gd name="T54" fmla="+- 0 11622 7713"/>
                              <a:gd name="T55" fmla="*/ 11622 h 5239"/>
                              <a:gd name="T56" fmla="+- 0 1154 910"/>
                              <a:gd name="T57" fmla="*/ T56 w 645"/>
                              <a:gd name="T58" fmla="+- 0 10975 7713"/>
                              <a:gd name="T59" fmla="*/ 10975 h 5239"/>
                              <a:gd name="T60" fmla="+- 0 1071 910"/>
                              <a:gd name="T61" fmla="*/ T60 w 645"/>
                              <a:gd name="T62" fmla="+- 0 10324 7713"/>
                              <a:gd name="T63" fmla="*/ 10324 h 5239"/>
                              <a:gd name="T64" fmla="+- 0 1002 910"/>
                              <a:gd name="T65" fmla="*/ T64 w 645"/>
                              <a:gd name="T66" fmla="+- 0 9674 7713"/>
                              <a:gd name="T67" fmla="*/ 9674 h 5239"/>
                              <a:gd name="T68" fmla="+- 0 952 910"/>
                              <a:gd name="T69" fmla="*/ T68 w 645"/>
                              <a:gd name="T70" fmla="+- 0 9019 7713"/>
                              <a:gd name="T71" fmla="*/ 9019 h 5239"/>
                              <a:gd name="T72" fmla="+- 0 920 910"/>
                              <a:gd name="T73" fmla="*/ T72 w 645"/>
                              <a:gd name="T74" fmla="+- 0 8368 7713"/>
                              <a:gd name="T75" fmla="*/ 8368 h 5239"/>
                              <a:gd name="T76" fmla="+- 0 910 910"/>
                              <a:gd name="T77" fmla="*/ T76 w 645"/>
                              <a:gd name="T78" fmla="+- 0 8039 7713"/>
                              <a:gd name="T79" fmla="*/ 8039 h 5239"/>
                              <a:gd name="T80" fmla="+- 0 910 910"/>
                              <a:gd name="T81" fmla="*/ T80 w 645"/>
                              <a:gd name="T82" fmla="+- 0 7713 7713"/>
                              <a:gd name="T83" fmla="*/ 7713 h 5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5" h="5239">
                                <a:moveTo>
                                  <a:pt x="0" y="0"/>
                                </a:moveTo>
                                <a:lnTo>
                                  <a:pt x="5" y="326"/>
                                </a:lnTo>
                                <a:lnTo>
                                  <a:pt x="14" y="655"/>
                                </a:lnTo>
                                <a:lnTo>
                                  <a:pt x="56" y="1306"/>
                                </a:lnTo>
                                <a:lnTo>
                                  <a:pt x="106" y="1961"/>
                                </a:lnTo>
                                <a:lnTo>
                                  <a:pt x="180" y="2611"/>
                                </a:lnTo>
                                <a:lnTo>
                                  <a:pt x="267" y="3262"/>
                                </a:lnTo>
                                <a:lnTo>
                                  <a:pt x="382" y="3905"/>
                                </a:lnTo>
                                <a:lnTo>
                                  <a:pt x="493" y="4473"/>
                                </a:lnTo>
                                <a:lnTo>
                                  <a:pt x="622" y="5037"/>
                                </a:lnTo>
                                <a:lnTo>
                                  <a:pt x="645" y="5239"/>
                                </a:lnTo>
                                <a:lnTo>
                                  <a:pt x="636" y="5198"/>
                                </a:lnTo>
                                <a:lnTo>
                                  <a:pt x="484" y="4555"/>
                                </a:lnTo>
                                <a:lnTo>
                                  <a:pt x="355" y="3909"/>
                                </a:lnTo>
                                <a:lnTo>
                                  <a:pt x="244" y="3262"/>
                                </a:lnTo>
                                <a:lnTo>
                                  <a:pt x="161" y="2611"/>
                                </a:lnTo>
                                <a:lnTo>
                                  <a:pt x="92" y="1961"/>
                                </a:lnTo>
                                <a:lnTo>
                                  <a:pt x="42" y="1306"/>
                                </a:lnTo>
                                <a:lnTo>
                                  <a:pt x="10" y="655"/>
                                </a:lnTo>
                                <a:lnTo>
                                  <a:pt x="0" y="32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AutoShape 44"/>
                        <wps:cNvSpPr>
                          <a:spLocks/>
                        </wps:cNvSpPr>
                        <wps:spPr bwMode="auto">
                          <a:xfrm>
                            <a:off x="1490" y="9397"/>
                            <a:ext cx="208" cy="3518"/>
                          </a:xfrm>
                          <a:custGeom>
                            <a:avLst/>
                            <a:gdLst>
                              <a:gd name="T0" fmla="+- 0 1572 1490"/>
                              <a:gd name="T1" fmla="*/ T0 w 208"/>
                              <a:gd name="T2" fmla="+- 0 12896 9398"/>
                              <a:gd name="T3" fmla="*/ 12896 h 3518"/>
                              <a:gd name="T4" fmla="+- 0 1573 1490"/>
                              <a:gd name="T5" fmla="*/ T4 w 208"/>
                              <a:gd name="T6" fmla="+- 0 12915 9398"/>
                              <a:gd name="T7" fmla="*/ 12915 h 3518"/>
                              <a:gd name="T8" fmla="+- 0 1573 1490"/>
                              <a:gd name="T9" fmla="*/ T8 w 208"/>
                              <a:gd name="T10" fmla="+- 0 12902 9398"/>
                              <a:gd name="T11" fmla="*/ 12902 h 3518"/>
                              <a:gd name="T12" fmla="+- 0 1572 1490"/>
                              <a:gd name="T13" fmla="*/ T12 w 208"/>
                              <a:gd name="T14" fmla="+- 0 12896 9398"/>
                              <a:gd name="T15" fmla="*/ 12896 h 3518"/>
                              <a:gd name="T16" fmla="+- 0 1697 1490"/>
                              <a:gd name="T17" fmla="*/ T16 w 208"/>
                              <a:gd name="T18" fmla="+- 0 9398 9398"/>
                              <a:gd name="T19" fmla="*/ 9398 h 3518"/>
                              <a:gd name="T20" fmla="+- 0 1647 1490"/>
                              <a:gd name="T21" fmla="*/ T20 w 208"/>
                              <a:gd name="T22" fmla="+- 0 9669 9398"/>
                              <a:gd name="T23" fmla="*/ 9669 h 3518"/>
                              <a:gd name="T24" fmla="+- 0 1605 1490"/>
                              <a:gd name="T25" fmla="*/ T24 w 208"/>
                              <a:gd name="T26" fmla="+- 0 9941 9398"/>
                              <a:gd name="T27" fmla="*/ 9941 h 3518"/>
                              <a:gd name="T28" fmla="+- 0 1545 1490"/>
                              <a:gd name="T29" fmla="*/ T28 w 208"/>
                              <a:gd name="T30" fmla="+- 0 10497 9398"/>
                              <a:gd name="T31" fmla="*/ 10497 h 3518"/>
                              <a:gd name="T32" fmla="+- 0 1504 1490"/>
                              <a:gd name="T33" fmla="*/ T32 w 208"/>
                              <a:gd name="T34" fmla="+- 0 11049 9398"/>
                              <a:gd name="T35" fmla="*/ 11049 h 3518"/>
                              <a:gd name="T36" fmla="+- 0 1490 1490"/>
                              <a:gd name="T37" fmla="*/ T36 w 208"/>
                              <a:gd name="T38" fmla="+- 0 11597 9398"/>
                              <a:gd name="T39" fmla="*/ 11597 h 3518"/>
                              <a:gd name="T40" fmla="+- 0 1495 1490"/>
                              <a:gd name="T41" fmla="*/ T40 w 208"/>
                              <a:gd name="T42" fmla="+- 0 12153 9398"/>
                              <a:gd name="T43" fmla="*/ 12153 h 3518"/>
                              <a:gd name="T44" fmla="+- 0 1527 1490"/>
                              <a:gd name="T45" fmla="*/ T44 w 208"/>
                              <a:gd name="T46" fmla="+- 0 12705 9398"/>
                              <a:gd name="T47" fmla="*/ 12705 h 3518"/>
                              <a:gd name="T48" fmla="+- 0 1532 1490"/>
                              <a:gd name="T49" fmla="*/ T48 w 208"/>
                              <a:gd name="T50" fmla="+- 0 12750 9398"/>
                              <a:gd name="T51" fmla="*/ 12750 h 3518"/>
                              <a:gd name="T52" fmla="+- 0 1572 1490"/>
                              <a:gd name="T53" fmla="*/ T52 w 208"/>
                              <a:gd name="T54" fmla="+- 0 12896 9398"/>
                              <a:gd name="T55" fmla="*/ 12896 h 3518"/>
                              <a:gd name="T56" fmla="+- 0 1555 1490"/>
                              <a:gd name="T57" fmla="*/ T56 w 208"/>
                              <a:gd name="T58" fmla="+- 0 12705 9398"/>
                              <a:gd name="T59" fmla="*/ 12705 h 3518"/>
                              <a:gd name="T60" fmla="+- 0 1518 1490"/>
                              <a:gd name="T61" fmla="*/ T60 w 208"/>
                              <a:gd name="T62" fmla="+- 0 12153 9398"/>
                              <a:gd name="T63" fmla="*/ 12153 h 3518"/>
                              <a:gd name="T64" fmla="+- 0 1504 1490"/>
                              <a:gd name="T65" fmla="*/ T64 w 208"/>
                              <a:gd name="T66" fmla="+- 0 11597 9398"/>
                              <a:gd name="T67" fmla="*/ 11597 h 3518"/>
                              <a:gd name="T68" fmla="+- 0 1518 1490"/>
                              <a:gd name="T69" fmla="*/ T68 w 208"/>
                              <a:gd name="T70" fmla="+- 0 11049 9398"/>
                              <a:gd name="T71" fmla="*/ 11049 h 3518"/>
                              <a:gd name="T72" fmla="+- 0 1555 1490"/>
                              <a:gd name="T73" fmla="*/ T72 w 208"/>
                              <a:gd name="T74" fmla="+- 0 10497 9398"/>
                              <a:gd name="T75" fmla="*/ 10497 h 3518"/>
                              <a:gd name="T76" fmla="+- 0 1610 1490"/>
                              <a:gd name="T77" fmla="*/ T76 w 208"/>
                              <a:gd name="T78" fmla="+- 0 9945 9398"/>
                              <a:gd name="T79" fmla="*/ 9945 h 3518"/>
                              <a:gd name="T80" fmla="+- 0 1651 1490"/>
                              <a:gd name="T81" fmla="*/ T80 w 208"/>
                              <a:gd name="T82" fmla="+- 0 9669 9398"/>
                              <a:gd name="T83" fmla="*/ 9669 h 3518"/>
                              <a:gd name="T84" fmla="+- 0 1697 1490"/>
                              <a:gd name="T85" fmla="*/ T84 w 208"/>
                              <a:gd name="T86" fmla="+- 0 9398 9398"/>
                              <a:gd name="T87" fmla="*/ 9398 h 3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8" h="3518">
                                <a:moveTo>
                                  <a:pt x="82" y="3498"/>
                                </a:moveTo>
                                <a:lnTo>
                                  <a:pt x="83" y="3517"/>
                                </a:lnTo>
                                <a:lnTo>
                                  <a:pt x="83" y="3504"/>
                                </a:lnTo>
                                <a:lnTo>
                                  <a:pt x="82" y="3498"/>
                                </a:lnTo>
                                <a:close/>
                                <a:moveTo>
                                  <a:pt x="207" y="0"/>
                                </a:moveTo>
                                <a:lnTo>
                                  <a:pt x="157" y="271"/>
                                </a:lnTo>
                                <a:lnTo>
                                  <a:pt x="115" y="543"/>
                                </a:lnTo>
                                <a:lnTo>
                                  <a:pt x="55" y="1099"/>
                                </a:lnTo>
                                <a:lnTo>
                                  <a:pt x="14" y="1651"/>
                                </a:lnTo>
                                <a:lnTo>
                                  <a:pt x="0" y="2199"/>
                                </a:lnTo>
                                <a:lnTo>
                                  <a:pt x="5" y="2755"/>
                                </a:lnTo>
                                <a:lnTo>
                                  <a:pt x="37" y="3307"/>
                                </a:lnTo>
                                <a:lnTo>
                                  <a:pt x="42" y="3352"/>
                                </a:lnTo>
                                <a:lnTo>
                                  <a:pt x="82" y="3498"/>
                                </a:lnTo>
                                <a:lnTo>
                                  <a:pt x="65" y="3307"/>
                                </a:lnTo>
                                <a:lnTo>
                                  <a:pt x="28" y="2755"/>
                                </a:lnTo>
                                <a:lnTo>
                                  <a:pt x="14" y="2199"/>
                                </a:lnTo>
                                <a:lnTo>
                                  <a:pt x="28" y="1651"/>
                                </a:lnTo>
                                <a:lnTo>
                                  <a:pt x="65" y="1099"/>
                                </a:lnTo>
                                <a:lnTo>
                                  <a:pt x="120" y="547"/>
                                </a:lnTo>
                                <a:lnTo>
                                  <a:pt x="161" y="271"/>
                                </a:lnTo>
                                <a:lnTo>
                                  <a:pt x="207"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43"/>
                        <wps:cNvSpPr>
                          <a:spLocks/>
                        </wps:cNvSpPr>
                        <wps:spPr bwMode="auto">
                          <a:xfrm>
                            <a:off x="1490" y="9397"/>
                            <a:ext cx="208" cy="3518"/>
                          </a:xfrm>
                          <a:custGeom>
                            <a:avLst/>
                            <a:gdLst>
                              <a:gd name="T0" fmla="+- 0 1697 1490"/>
                              <a:gd name="T1" fmla="*/ T0 w 208"/>
                              <a:gd name="T2" fmla="+- 0 9398 9398"/>
                              <a:gd name="T3" fmla="*/ 9398 h 3518"/>
                              <a:gd name="T4" fmla="+- 0 1651 1490"/>
                              <a:gd name="T5" fmla="*/ T4 w 208"/>
                              <a:gd name="T6" fmla="+- 0 9669 9398"/>
                              <a:gd name="T7" fmla="*/ 9669 h 3518"/>
                              <a:gd name="T8" fmla="+- 0 1610 1490"/>
                              <a:gd name="T9" fmla="*/ T8 w 208"/>
                              <a:gd name="T10" fmla="+- 0 9945 9398"/>
                              <a:gd name="T11" fmla="*/ 9945 h 3518"/>
                              <a:gd name="T12" fmla="+- 0 1555 1490"/>
                              <a:gd name="T13" fmla="*/ T12 w 208"/>
                              <a:gd name="T14" fmla="+- 0 10497 9398"/>
                              <a:gd name="T15" fmla="*/ 10497 h 3518"/>
                              <a:gd name="T16" fmla="+- 0 1518 1490"/>
                              <a:gd name="T17" fmla="*/ T16 w 208"/>
                              <a:gd name="T18" fmla="+- 0 11049 9398"/>
                              <a:gd name="T19" fmla="*/ 11049 h 3518"/>
                              <a:gd name="T20" fmla="+- 0 1504 1490"/>
                              <a:gd name="T21" fmla="*/ T20 w 208"/>
                              <a:gd name="T22" fmla="+- 0 11597 9398"/>
                              <a:gd name="T23" fmla="*/ 11597 h 3518"/>
                              <a:gd name="T24" fmla="+- 0 1518 1490"/>
                              <a:gd name="T25" fmla="*/ T24 w 208"/>
                              <a:gd name="T26" fmla="+- 0 12153 9398"/>
                              <a:gd name="T27" fmla="*/ 12153 h 3518"/>
                              <a:gd name="T28" fmla="+- 0 1555 1490"/>
                              <a:gd name="T29" fmla="*/ T28 w 208"/>
                              <a:gd name="T30" fmla="+- 0 12705 9398"/>
                              <a:gd name="T31" fmla="*/ 12705 h 3518"/>
                              <a:gd name="T32" fmla="+- 0 1573 1490"/>
                              <a:gd name="T33" fmla="*/ T32 w 208"/>
                              <a:gd name="T34" fmla="+- 0 12915 9398"/>
                              <a:gd name="T35" fmla="*/ 12915 h 3518"/>
                              <a:gd name="T36" fmla="+- 0 1573 1490"/>
                              <a:gd name="T37" fmla="*/ T36 w 208"/>
                              <a:gd name="T38" fmla="+- 0 12902 9398"/>
                              <a:gd name="T39" fmla="*/ 12902 h 3518"/>
                              <a:gd name="T40" fmla="+- 0 1532 1490"/>
                              <a:gd name="T41" fmla="*/ T40 w 208"/>
                              <a:gd name="T42" fmla="+- 0 12750 9398"/>
                              <a:gd name="T43" fmla="*/ 12750 h 3518"/>
                              <a:gd name="T44" fmla="+- 0 1527 1490"/>
                              <a:gd name="T45" fmla="*/ T44 w 208"/>
                              <a:gd name="T46" fmla="+- 0 12705 9398"/>
                              <a:gd name="T47" fmla="*/ 12705 h 3518"/>
                              <a:gd name="T48" fmla="+- 0 1495 1490"/>
                              <a:gd name="T49" fmla="*/ T48 w 208"/>
                              <a:gd name="T50" fmla="+- 0 12153 9398"/>
                              <a:gd name="T51" fmla="*/ 12153 h 3518"/>
                              <a:gd name="T52" fmla="+- 0 1490 1490"/>
                              <a:gd name="T53" fmla="*/ T52 w 208"/>
                              <a:gd name="T54" fmla="+- 0 11597 9398"/>
                              <a:gd name="T55" fmla="*/ 11597 h 3518"/>
                              <a:gd name="T56" fmla="+- 0 1504 1490"/>
                              <a:gd name="T57" fmla="*/ T56 w 208"/>
                              <a:gd name="T58" fmla="+- 0 11049 9398"/>
                              <a:gd name="T59" fmla="*/ 11049 h 3518"/>
                              <a:gd name="T60" fmla="+- 0 1545 1490"/>
                              <a:gd name="T61" fmla="*/ T60 w 208"/>
                              <a:gd name="T62" fmla="+- 0 10497 9398"/>
                              <a:gd name="T63" fmla="*/ 10497 h 3518"/>
                              <a:gd name="T64" fmla="+- 0 1605 1490"/>
                              <a:gd name="T65" fmla="*/ T64 w 208"/>
                              <a:gd name="T66" fmla="+- 0 9941 9398"/>
                              <a:gd name="T67" fmla="*/ 9941 h 3518"/>
                              <a:gd name="T68" fmla="+- 0 1647 1490"/>
                              <a:gd name="T69" fmla="*/ T68 w 208"/>
                              <a:gd name="T70" fmla="+- 0 9669 9398"/>
                              <a:gd name="T71" fmla="*/ 9669 h 3518"/>
                              <a:gd name="T72" fmla="+- 0 1697 1490"/>
                              <a:gd name="T73" fmla="*/ T72 w 208"/>
                              <a:gd name="T74" fmla="+- 0 9398 9398"/>
                              <a:gd name="T75" fmla="*/ 9398 h 35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8" h="3518">
                                <a:moveTo>
                                  <a:pt x="207" y="0"/>
                                </a:moveTo>
                                <a:lnTo>
                                  <a:pt x="161" y="271"/>
                                </a:lnTo>
                                <a:lnTo>
                                  <a:pt x="120" y="547"/>
                                </a:lnTo>
                                <a:lnTo>
                                  <a:pt x="65" y="1099"/>
                                </a:lnTo>
                                <a:lnTo>
                                  <a:pt x="28" y="1651"/>
                                </a:lnTo>
                                <a:lnTo>
                                  <a:pt x="14" y="2199"/>
                                </a:lnTo>
                                <a:lnTo>
                                  <a:pt x="28" y="2755"/>
                                </a:lnTo>
                                <a:lnTo>
                                  <a:pt x="65" y="3307"/>
                                </a:lnTo>
                                <a:lnTo>
                                  <a:pt x="83" y="3517"/>
                                </a:lnTo>
                                <a:lnTo>
                                  <a:pt x="83" y="3504"/>
                                </a:lnTo>
                                <a:lnTo>
                                  <a:pt x="42" y="3352"/>
                                </a:lnTo>
                                <a:lnTo>
                                  <a:pt x="37" y="3307"/>
                                </a:lnTo>
                                <a:lnTo>
                                  <a:pt x="5" y="2755"/>
                                </a:lnTo>
                                <a:lnTo>
                                  <a:pt x="0" y="2199"/>
                                </a:lnTo>
                                <a:lnTo>
                                  <a:pt x="14" y="1651"/>
                                </a:lnTo>
                                <a:lnTo>
                                  <a:pt x="55" y="1099"/>
                                </a:lnTo>
                                <a:lnTo>
                                  <a:pt x="115" y="543"/>
                                </a:lnTo>
                                <a:lnTo>
                                  <a:pt x="157" y="271"/>
                                </a:lnTo>
                                <a:lnTo>
                                  <a:pt x="207"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42"/>
                        <wps:cNvSpPr>
                          <a:spLocks/>
                        </wps:cNvSpPr>
                        <wps:spPr bwMode="auto">
                          <a:xfrm>
                            <a:off x="1554" y="12952"/>
                            <a:ext cx="709" cy="2591"/>
                          </a:xfrm>
                          <a:custGeom>
                            <a:avLst/>
                            <a:gdLst>
                              <a:gd name="T0" fmla="+- 0 1555 1555"/>
                              <a:gd name="T1" fmla="*/ T0 w 709"/>
                              <a:gd name="T2" fmla="+- 0 12952 12952"/>
                              <a:gd name="T3" fmla="*/ 12952 h 2591"/>
                              <a:gd name="T4" fmla="+- 0 1610 1555"/>
                              <a:gd name="T5" fmla="*/ T4 w 709"/>
                              <a:gd name="T6" fmla="+- 0 13380 12952"/>
                              <a:gd name="T7" fmla="*/ 13380 h 2591"/>
                              <a:gd name="T8" fmla="+- 0 1684 1555"/>
                              <a:gd name="T9" fmla="*/ T8 w 709"/>
                              <a:gd name="T10" fmla="+- 0 13804 12952"/>
                              <a:gd name="T11" fmla="*/ 13804 h 2591"/>
                              <a:gd name="T12" fmla="+- 0 1771 1555"/>
                              <a:gd name="T13" fmla="*/ T12 w 709"/>
                              <a:gd name="T14" fmla="+- 0 14167 12952"/>
                              <a:gd name="T15" fmla="*/ 14167 h 2591"/>
                              <a:gd name="T16" fmla="+- 0 1863 1555"/>
                              <a:gd name="T17" fmla="*/ T16 w 709"/>
                              <a:gd name="T18" fmla="+- 0 14529 12952"/>
                              <a:gd name="T19" fmla="*/ 14529 h 2591"/>
                              <a:gd name="T20" fmla="+- 0 1983 1555"/>
                              <a:gd name="T21" fmla="*/ T20 w 709"/>
                              <a:gd name="T22" fmla="+- 0 14879 12952"/>
                              <a:gd name="T23" fmla="*/ 14879 h 2591"/>
                              <a:gd name="T24" fmla="+- 0 2084 1555"/>
                              <a:gd name="T25" fmla="*/ T24 w 709"/>
                              <a:gd name="T26" fmla="+- 0 15143 12952"/>
                              <a:gd name="T27" fmla="*/ 15143 h 2591"/>
                              <a:gd name="T28" fmla="+- 0 2199 1555"/>
                              <a:gd name="T29" fmla="*/ T28 w 709"/>
                              <a:gd name="T30" fmla="+- 0 15402 12952"/>
                              <a:gd name="T31" fmla="*/ 15402 h 2591"/>
                              <a:gd name="T32" fmla="+- 0 2263 1555"/>
                              <a:gd name="T33" fmla="*/ T32 w 709"/>
                              <a:gd name="T34" fmla="+- 0 15542 12952"/>
                              <a:gd name="T35" fmla="*/ 15542 h 2591"/>
                              <a:gd name="T36" fmla="+- 0 2254 1555"/>
                              <a:gd name="T37" fmla="*/ T36 w 709"/>
                              <a:gd name="T38" fmla="+- 0 15497 12952"/>
                              <a:gd name="T39" fmla="*/ 15497 h 2591"/>
                              <a:gd name="T40" fmla="+- 0 2204 1555"/>
                              <a:gd name="T41" fmla="*/ T40 w 709"/>
                              <a:gd name="T42" fmla="+- 0 15324 12952"/>
                              <a:gd name="T43" fmla="*/ 15324 h 2591"/>
                              <a:gd name="T44" fmla="+- 0 2107 1555"/>
                              <a:gd name="T45" fmla="*/ T44 w 709"/>
                              <a:gd name="T46" fmla="+- 0 15098 12952"/>
                              <a:gd name="T47" fmla="*/ 15098 h 2591"/>
                              <a:gd name="T48" fmla="+- 0 2015 1555"/>
                              <a:gd name="T49" fmla="*/ T48 w 709"/>
                              <a:gd name="T50" fmla="+- 0 14871 12952"/>
                              <a:gd name="T51" fmla="*/ 14871 h 2591"/>
                              <a:gd name="T52" fmla="+- 0 1900 1555"/>
                              <a:gd name="T53" fmla="*/ T52 w 709"/>
                              <a:gd name="T54" fmla="+- 0 14517 12952"/>
                              <a:gd name="T55" fmla="*/ 14517 h 2591"/>
                              <a:gd name="T56" fmla="+- 0 1799 1555"/>
                              <a:gd name="T57" fmla="*/ T56 w 709"/>
                              <a:gd name="T58" fmla="+- 0 14159 12952"/>
                              <a:gd name="T59" fmla="*/ 14159 h 2591"/>
                              <a:gd name="T60" fmla="+- 0 1711 1555"/>
                              <a:gd name="T61" fmla="*/ T60 w 709"/>
                              <a:gd name="T62" fmla="+- 0 13804 12952"/>
                              <a:gd name="T63" fmla="*/ 13804 h 2591"/>
                              <a:gd name="T64" fmla="+- 0 1651 1555"/>
                              <a:gd name="T65" fmla="*/ T64 w 709"/>
                              <a:gd name="T66" fmla="+- 0 13471 12952"/>
                              <a:gd name="T67" fmla="*/ 13471 h 2591"/>
                              <a:gd name="T68" fmla="+- 0 1601 1555"/>
                              <a:gd name="T69" fmla="*/ T68 w 709"/>
                              <a:gd name="T70" fmla="+- 0 13133 12952"/>
                              <a:gd name="T71" fmla="*/ 13133 h 2591"/>
                              <a:gd name="T72" fmla="+- 0 1555 1555"/>
                              <a:gd name="T73" fmla="*/ T72 w 709"/>
                              <a:gd name="T74" fmla="+- 0 12952 12952"/>
                              <a:gd name="T75" fmla="*/ 12952 h 2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9" h="2591">
                                <a:moveTo>
                                  <a:pt x="0" y="0"/>
                                </a:moveTo>
                                <a:lnTo>
                                  <a:pt x="55" y="428"/>
                                </a:lnTo>
                                <a:lnTo>
                                  <a:pt x="129" y="852"/>
                                </a:lnTo>
                                <a:lnTo>
                                  <a:pt x="216" y="1215"/>
                                </a:lnTo>
                                <a:lnTo>
                                  <a:pt x="308" y="1577"/>
                                </a:lnTo>
                                <a:lnTo>
                                  <a:pt x="428" y="1927"/>
                                </a:lnTo>
                                <a:lnTo>
                                  <a:pt x="529" y="2191"/>
                                </a:lnTo>
                                <a:lnTo>
                                  <a:pt x="644" y="2450"/>
                                </a:lnTo>
                                <a:lnTo>
                                  <a:pt x="708" y="2590"/>
                                </a:lnTo>
                                <a:lnTo>
                                  <a:pt x="699" y="2545"/>
                                </a:lnTo>
                                <a:lnTo>
                                  <a:pt x="649" y="2372"/>
                                </a:lnTo>
                                <a:lnTo>
                                  <a:pt x="552" y="2146"/>
                                </a:lnTo>
                                <a:lnTo>
                                  <a:pt x="460" y="1919"/>
                                </a:lnTo>
                                <a:lnTo>
                                  <a:pt x="345" y="1565"/>
                                </a:lnTo>
                                <a:lnTo>
                                  <a:pt x="244" y="1207"/>
                                </a:lnTo>
                                <a:lnTo>
                                  <a:pt x="156" y="852"/>
                                </a:lnTo>
                                <a:lnTo>
                                  <a:pt x="96" y="519"/>
                                </a:lnTo>
                                <a:lnTo>
                                  <a:pt x="46" y="181"/>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41"/>
                        <wps:cNvSpPr>
                          <a:spLocks/>
                        </wps:cNvSpPr>
                        <wps:spPr bwMode="auto">
                          <a:xfrm>
                            <a:off x="1554" y="12952"/>
                            <a:ext cx="709" cy="2591"/>
                          </a:xfrm>
                          <a:custGeom>
                            <a:avLst/>
                            <a:gdLst>
                              <a:gd name="T0" fmla="+- 0 1555 1555"/>
                              <a:gd name="T1" fmla="*/ T0 w 709"/>
                              <a:gd name="T2" fmla="+- 0 12952 12952"/>
                              <a:gd name="T3" fmla="*/ 12952 h 2591"/>
                              <a:gd name="T4" fmla="+- 0 1601 1555"/>
                              <a:gd name="T5" fmla="*/ T4 w 709"/>
                              <a:gd name="T6" fmla="+- 0 13133 12952"/>
                              <a:gd name="T7" fmla="*/ 13133 h 2591"/>
                              <a:gd name="T8" fmla="+- 0 1651 1555"/>
                              <a:gd name="T9" fmla="*/ T8 w 709"/>
                              <a:gd name="T10" fmla="+- 0 13471 12952"/>
                              <a:gd name="T11" fmla="*/ 13471 h 2591"/>
                              <a:gd name="T12" fmla="+- 0 1711 1555"/>
                              <a:gd name="T13" fmla="*/ T12 w 709"/>
                              <a:gd name="T14" fmla="+- 0 13804 12952"/>
                              <a:gd name="T15" fmla="*/ 13804 h 2591"/>
                              <a:gd name="T16" fmla="+- 0 1799 1555"/>
                              <a:gd name="T17" fmla="*/ T16 w 709"/>
                              <a:gd name="T18" fmla="+- 0 14159 12952"/>
                              <a:gd name="T19" fmla="*/ 14159 h 2591"/>
                              <a:gd name="T20" fmla="+- 0 1900 1555"/>
                              <a:gd name="T21" fmla="*/ T20 w 709"/>
                              <a:gd name="T22" fmla="+- 0 14517 12952"/>
                              <a:gd name="T23" fmla="*/ 14517 h 2591"/>
                              <a:gd name="T24" fmla="+- 0 2015 1555"/>
                              <a:gd name="T25" fmla="*/ T24 w 709"/>
                              <a:gd name="T26" fmla="+- 0 14871 12952"/>
                              <a:gd name="T27" fmla="*/ 14871 h 2591"/>
                              <a:gd name="T28" fmla="+- 0 2107 1555"/>
                              <a:gd name="T29" fmla="*/ T28 w 709"/>
                              <a:gd name="T30" fmla="+- 0 15098 12952"/>
                              <a:gd name="T31" fmla="*/ 15098 h 2591"/>
                              <a:gd name="T32" fmla="+- 0 2204 1555"/>
                              <a:gd name="T33" fmla="*/ T32 w 709"/>
                              <a:gd name="T34" fmla="+- 0 15324 12952"/>
                              <a:gd name="T35" fmla="*/ 15324 h 2591"/>
                              <a:gd name="T36" fmla="+- 0 2254 1555"/>
                              <a:gd name="T37" fmla="*/ T36 w 709"/>
                              <a:gd name="T38" fmla="+- 0 15497 12952"/>
                              <a:gd name="T39" fmla="*/ 15497 h 2591"/>
                              <a:gd name="T40" fmla="+- 0 2199 1555"/>
                              <a:gd name="T41" fmla="*/ T40 w 709"/>
                              <a:gd name="T42" fmla="+- 0 15402 12952"/>
                              <a:gd name="T43" fmla="*/ 15402 h 2591"/>
                              <a:gd name="T44" fmla="+- 0 2084 1555"/>
                              <a:gd name="T45" fmla="*/ T44 w 709"/>
                              <a:gd name="T46" fmla="+- 0 15143 12952"/>
                              <a:gd name="T47" fmla="*/ 15143 h 2591"/>
                              <a:gd name="T48" fmla="+- 0 1983 1555"/>
                              <a:gd name="T49" fmla="*/ T48 w 709"/>
                              <a:gd name="T50" fmla="+- 0 14879 12952"/>
                              <a:gd name="T51" fmla="*/ 14879 h 2591"/>
                              <a:gd name="T52" fmla="+- 0 1863 1555"/>
                              <a:gd name="T53" fmla="*/ T52 w 709"/>
                              <a:gd name="T54" fmla="+- 0 14529 12952"/>
                              <a:gd name="T55" fmla="*/ 14529 h 2591"/>
                              <a:gd name="T56" fmla="+- 0 1771 1555"/>
                              <a:gd name="T57" fmla="*/ T56 w 709"/>
                              <a:gd name="T58" fmla="+- 0 14167 12952"/>
                              <a:gd name="T59" fmla="*/ 14167 h 2591"/>
                              <a:gd name="T60" fmla="+- 0 1684 1555"/>
                              <a:gd name="T61" fmla="*/ T60 w 709"/>
                              <a:gd name="T62" fmla="+- 0 13804 12952"/>
                              <a:gd name="T63" fmla="*/ 13804 h 2591"/>
                              <a:gd name="T64" fmla="+- 0 1610 1555"/>
                              <a:gd name="T65" fmla="*/ T64 w 709"/>
                              <a:gd name="T66" fmla="+- 0 13380 12952"/>
                              <a:gd name="T67" fmla="*/ 13380 h 2591"/>
                              <a:gd name="T68" fmla="+- 0 1555 1555"/>
                              <a:gd name="T69" fmla="*/ T68 w 709"/>
                              <a:gd name="T70" fmla="+- 0 12952 12952"/>
                              <a:gd name="T71" fmla="*/ 12952 h 2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9" h="2591">
                                <a:moveTo>
                                  <a:pt x="0" y="0"/>
                                </a:moveTo>
                                <a:lnTo>
                                  <a:pt x="46" y="181"/>
                                </a:lnTo>
                                <a:lnTo>
                                  <a:pt x="96" y="519"/>
                                </a:lnTo>
                                <a:lnTo>
                                  <a:pt x="156" y="852"/>
                                </a:lnTo>
                                <a:lnTo>
                                  <a:pt x="244" y="1207"/>
                                </a:lnTo>
                                <a:lnTo>
                                  <a:pt x="345" y="1565"/>
                                </a:lnTo>
                                <a:lnTo>
                                  <a:pt x="460" y="1919"/>
                                </a:lnTo>
                                <a:lnTo>
                                  <a:pt x="552" y="2146"/>
                                </a:lnTo>
                                <a:lnTo>
                                  <a:pt x="649" y="2372"/>
                                </a:lnTo>
                                <a:lnTo>
                                  <a:pt x="699" y="2545"/>
                                </a:lnTo>
                                <a:lnTo>
                                  <a:pt x="644" y="2450"/>
                                </a:lnTo>
                                <a:lnTo>
                                  <a:pt x="529" y="2191"/>
                                </a:lnTo>
                                <a:lnTo>
                                  <a:pt x="428" y="1927"/>
                                </a:lnTo>
                                <a:lnTo>
                                  <a:pt x="308" y="1577"/>
                                </a:lnTo>
                                <a:lnTo>
                                  <a:pt x="216" y="1215"/>
                                </a:lnTo>
                                <a:lnTo>
                                  <a:pt x="129" y="852"/>
                                </a:lnTo>
                                <a:lnTo>
                                  <a:pt x="55" y="42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98" y="15524"/>
                            <a:ext cx="155" cy="287"/>
                          </a:xfrm>
                          <a:prstGeom prst="rect">
                            <a:avLst/>
                          </a:prstGeom>
                          <a:noFill/>
                          <a:extLst>
                            <a:ext uri="{909E8E84-426E-40DD-AFC4-6F175D3DCCD1}">
                              <a14:hiddenFill xmlns:a14="http://schemas.microsoft.com/office/drawing/2010/main">
                                <a:solidFill>
                                  <a:srgbClr val="FFFFFF"/>
                                </a:solidFill>
                              </a14:hiddenFill>
                            </a:ext>
                          </a:extLst>
                        </pic:spPr>
                      </pic:pic>
                      <wps:wsp>
                        <wps:cNvPr id="36" name="Freeform 39"/>
                        <wps:cNvSpPr>
                          <a:spLocks/>
                        </wps:cNvSpPr>
                        <wps:spPr bwMode="auto">
                          <a:xfrm>
                            <a:off x="1531" y="12750"/>
                            <a:ext cx="69" cy="383"/>
                          </a:xfrm>
                          <a:custGeom>
                            <a:avLst/>
                            <a:gdLst>
                              <a:gd name="T0" fmla="+- 0 1532 1532"/>
                              <a:gd name="T1" fmla="*/ T0 w 69"/>
                              <a:gd name="T2" fmla="+- 0 12750 12750"/>
                              <a:gd name="T3" fmla="*/ 12750 h 383"/>
                              <a:gd name="T4" fmla="+- 0 1555 1532"/>
                              <a:gd name="T5" fmla="*/ T4 w 69"/>
                              <a:gd name="T6" fmla="+- 0 12952 12750"/>
                              <a:gd name="T7" fmla="*/ 12952 h 383"/>
                              <a:gd name="T8" fmla="+- 0 1601 1532"/>
                              <a:gd name="T9" fmla="*/ T8 w 69"/>
                              <a:gd name="T10" fmla="+- 0 13133 12750"/>
                              <a:gd name="T11" fmla="*/ 13133 h 383"/>
                              <a:gd name="T12" fmla="+- 0 1573 1532"/>
                              <a:gd name="T13" fmla="*/ T12 w 69"/>
                              <a:gd name="T14" fmla="+- 0 12915 12750"/>
                              <a:gd name="T15" fmla="*/ 12915 h 383"/>
                              <a:gd name="T16" fmla="+- 0 1573 1532"/>
                              <a:gd name="T17" fmla="*/ T16 w 69"/>
                              <a:gd name="T18" fmla="+- 0 12902 12750"/>
                              <a:gd name="T19" fmla="*/ 12902 h 383"/>
                              <a:gd name="T20" fmla="+- 0 1532 1532"/>
                              <a:gd name="T21" fmla="*/ T20 w 69"/>
                              <a:gd name="T22" fmla="+- 0 12750 12750"/>
                              <a:gd name="T23" fmla="*/ 12750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23" y="202"/>
                                </a:lnTo>
                                <a:lnTo>
                                  <a:pt x="69" y="383"/>
                                </a:lnTo>
                                <a:lnTo>
                                  <a:pt x="41" y="165"/>
                                </a:lnTo>
                                <a:lnTo>
                                  <a:pt x="41" y="15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1531" y="12750"/>
                            <a:ext cx="69" cy="383"/>
                          </a:xfrm>
                          <a:custGeom>
                            <a:avLst/>
                            <a:gdLst>
                              <a:gd name="T0" fmla="+- 0 1532 1532"/>
                              <a:gd name="T1" fmla="*/ T0 w 69"/>
                              <a:gd name="T2" fmla="+- 0 12750 12750"/>
                              <a:gd name="T3" fmla="*/ 12750 h 383"/>
                              <a:gd name="T4" fmla="+- 0 1573 1532"/>
                              <a:gd name="T5" fmla="*/ T4 w 69"/>
                              <a:gd name="T6" fmla="+- 0 12902 12750"/>
                              <a:gd name="T7" fmla="*/ 12902 h 383"/>
                              <a:gd name="T8" fmla="+- 0 1573 1532"/>
                              <a:gd name="T9" fmla="*/ T8 w 69"/>
                              <a:gd name="T10" fmla="+- 0 12915 12750"/>
                              <a:gd name="T11" fmla="*/ 12915 h 383"/>
                              <a:gd name="T12" fmla="+- 0 1601 1532"/>
                              <a:gd name="T13" fmla="*/ T12 w 69"/>
                              <a:gd name="T14" fmla="+- 0 13133 12750"/>
                              <a:gd name="T15" fmla="*/ 13133 h 383"/>
                              <a:gd name="T16" fmla="+- 0 1555 1532"/>
                              <a:gd name="T17" fmla="*/ T16 w 69"/>
                              <a:gd name="T18" fmla="+- 0 12952 12750"/>
                              <a:gd name="T19" fmla="*/ 12952 h 383"/>
                              <a:gd name="T20" fmla="+- 0 1532 1532"/>
                              <a:gd name="T21" fmla="*/ T20 w 69"/>
                              <a:gd name="T22" fmla="+- 0 12750 12750"/>
                              <a:gd name="T23" fmla="*/ 12750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41" y="152"/>
                                </a:lnTo>
                                <a:lnTo>
                                  <a:pt x="41" y="165"/>
                                </a:lnTo>
                                <a:lnTo>
                                  <a:pt x="69" y="383"/>
                                </a:lnTo>
                                <a:lnTo>
                                  <a:pt x="23" y="20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37"/>
                        <wps:cNvSpPr>
                          <a:spLocks/>
                        </wps:cNvSpPr>
                        <wps:spPr bwMode="auto">
                          <a:xfrm>
                            <a:off x="2134" y="11547"/>
                            <a:ext cx="1814" cy="3155"/>
                          </a:xfrm>
                          <a:custGeom>
                            <a:avLst/>
                            <a:gdLst>
                              <a:gd name="T0" fmla="+- 0 3948 2135"/>
                              <a:gd name="T1" fmla="*/ T0 w 1814"/>
                              <a:gd name="T2" fmla="+- 0 11547 11547"/>
                              <a:gd name="T3" fmla="*/ 11547 h 3155"/>
                              <a:gd name="T4" fmla="+- 0 3764 2135"/>
                              <a:gd name="T5" fmla="*/ T4 w 1814"/>
                              <a:gd name="T6" fmla="+- 0 11700 11547"/>
                              <a:gd name="T7" fmla="*/ 11700 h 3155"/>
                              <a:gd name="T8" fmla="+- 0 3598 2135"/>
                              <a:gd name="T9" fmla="*/ T8 w 1814"/>
                              <a:gd name="T10" fmla="+- 0 11860 11547"/>
                              <a:gd name="T11" fmla="*/ 11860 h 3155"/>
                              <a:gd name="T12" fmla="+- 0 3433 2135"/>
                              <a:gd name="T13" fmla="*/ T12 w 1814"/>
                              <a:gd name="T14" fmla="+- 0 12025 11547"/>
                              <a:gd name="T15" fmla="*/ 12025 h 3155"/>
                              <a:gd name="T16" fmla="+- 0 3276 2135"/>
                              <a:gd name="T17" fmla="*/ T16 w 1814"/>
                              <a:gd name="T18" fmla="+- 0 12198 11547"/>
                              <a:gd name="T19" fmla="*/ 12198 h 3155"/>
                              <a:gd name="T20" fmla="+- 0 3074 2135"/>
                              <a:gd name="T21" fmla="*/ T20 w 1814"/>
                              <a:gd name="T22" fmla="+- 0 12433 11547"/>
                              <a:gd name="T23" fmla="*/ 12433 h 3155"/>
                              <a:gd name="T24" fmla="+- 0 2890 2135"/>
                              <a:gd name="T25" fmla="*/ T24 w 1814"/>
                              <a:gd name="T26" fmla="+- 0 12680 11547"/>
                              <a:gd name="T27" fmla="*/ 12680 h 3155"/>
                              <a:gd name="T28" fmla="+- 0 2719 2135"/>
                              <a:gd name="T29" fmla="*/ T28 w 1814"/>
                              <a:gd name="T30" fmla="+- 0 12931 11547"/>
                              <a:gd name="T31" fmla="*/ 12931 h 3155"/>
                              <a:gd name="T32" fmla="+- 0 2567 2135"/>
                              <a:gd name="T33" fmla="*/ T32 w 1814"/>
                              <a:gd name="T34" fmla="+- 0 13195 11547"/>
                              <a:gd name="T35" fmla="*/ 13195 h 3155"/>
                              <a:gd name="T36" fmla="+- 0 2434 2135"/>
                              <a:gd name="T37" fmla="*/ T36 w 1814"/>
                              <a:gd name="T38" fmla="+- 0 13467 11547"/>
                              <a:gd name="T39" fmla="*/ 13467 h 3155"/>
                              <a:gd name="T40" fmla="+- 0 2319 2135"/>
                              <a:gd name="T41" fmla="*/ T40 w 1814"/>
                              <a:gd name="T42" fmla="+- 0 13743 11547"/>
                              <a:gd name="T43" fmla="*/ 13743 h 3155"/>
                              <a:gd name="T44" fmla="+- 0 2231 2135"/>
                              <a:gd name="T45" fmla="*/ T44 w 1814"/>
                              <a:gd name="T46" fmla="+- 0 14031 11547"/>
                              <a:gd name="T47" fmla="*/ 14031 h 3155"/>
                              <a:gd name="T48" fmla="+- 0 2167 2135"/>
                              <a:gd name="T49" fmla="*/ T48 w 1814"/>
                              <a:gd name="T50" fmla="+- 0 14319 11547"/>
                              <a:gd name="T51" fmla="*/ 14319 h 3155"/>
                              <a:gd name="T52" fmla="+- 0 2139 2135"/>
                              <a:gd name="T53" fmla="*/ T52 w 1814"/>
                              <a:gd name="T54" fmla="+- 0 14612 11547"/>
                              <a:gd name="T55" fmla="*/ 14612 h 3155"/>
                              <a:gd name="T56" fmla="+- 0 2135 2135"/>
                              <a:gd name="T57" fmla="*/ T56 w 1814"/>
                              <a:gd name="T58" fmla="+- 0 14632 11547"/>
                              <a:gd name="T59" fmla="*/ 14632 h 3155"/>
                              <a:gd name="T60" fmla="+- 0 2162 2135"/>
                              <a:gd name="T61" fmla="*/ T60 w 1814"/>
                              <a:gd name="T62" fmla="+- 0 14702 11547"/>
                              <a:gd name="T63" fmla="*/ 14702 h 3155"/>
                              <a:gd name="T64" fmla="+- 0 2167 2135"/>
                              <a:gd name="T65" fmla="*/ T64 w 1814"/>
                              <a:gd name="T66" fmla="+- 0 14620 11547"/>
                              <a:gd name="T67" fmla="*/ 14620 h 3155"/>
                              <a:gd name="T68" fmla="+- 0 2199 2135"/>
                              <a:gd name="T69" fmla="*/ T68 w 1814"/>
                              <a:gd name="T70" fmla="+- 0 14319 11547"/>
                              <a:gd name="T71" fmla="*/ 14319 h 3155"/>
                              <a:gd name="T72" fmla="+- 0 2254 2135"/>
                              <a:gd name="T73" fmla="*/ T72 w 1814"/>
                              <a:gd name="T74" fmla="+- 0 14035 11547"/>
                              <a:gd name="T75" fmla="*/ 14035 h 3155"/>
                              <a:gd name="T76" fmla="+- 0 2342 2135"/>
                              <a:gd name="T77" fmla="*/ T76 w 1814"/>
                              <a:gd name="T78" fmla="+- 0 13751 11547"/>
                              <a:gd name="T79" fmla="*/ 13751 h 3155"/>
                              <a:gd name="T80" fmla="+- 0 2452 2135"/>
                              <a:gd name="T81" fmla="*/ T80 w 1814"/>
                              <a:gd name="T82" fmla="+- 0 13471 11547"/>
                              <a:gd name="T83" fmla="*/ 13471 h 3155"/>
                              <a:gd name="T84" fmla="+- 0 2586 2135"/>
                              <a:gd name="T85" fmla="*/ T84 w 1814"/>
                              <a:gd name="T86" fmla="+- 0 13203 11547"/>
                              <a:gd name="T87" fmla="*/ 13203 h 3155"/>
                              <a:gd name="T88" fmla="+- 0 2738 2135"/>
                              <a:gd name="T89" fmla="*/ T88 w 1814"/>
                              <a:gd name="T90" fmla="+- 0 12944 11547"/>
                              <a:gd name="T91" fmla="*/ 12944 h 3155"/>
                              <a:gd name="T92" fmla="+- 0 2908 2135"/>
                              <a:gd name="T93" fmla="*/ T92 w 1814"/>
                              <a:gd name="T94" fmla="+- 0 12684 11547"/>
                              <a:gd name="T95" fmla="*/ 12684 h 3155"/>
                              <a:gd name="T96" fmla="+- 0 3087 2135"/>
                              <a:gd name="T97" fmla="*/ T96 w 1814"/>
                              <a:gd name="T98" fmla="+- 0 12445 11547"/>
                              <a:gd name="T99" fmla="*/ 12445 h 3155"/>
                              <a:gd name="T100" fmla="+- 0 3281 2135"/>
                              <a:gd name="T101" fmla="*/ T100 w 1814"/>
                              <a:gd name="T102" fmla="+- 0 12206 11547"/>
                              <a:gd name="T103" fmla="*/ 12206 h 3155"/>
                              <a:gd name="T104" fmla="+- 0 3442 2135"/>
                              <a:gd name="T105" fmla="*/ T104 w 1814"/>
                              <a:gd name="T106" fmla="+- 0 12029 11547"/>
                              <a:gd name="T107" fmla="*/ 12029 h 3155"/>
                              <a:gd name="T108" fmla="+- 0 3603 2135"/>
                              <a:gd name="T109" fmla="*/ T108 w 1814"/>
                              <a:gd name="T110" fmla="+- 0 11864 11547"/>
                              <a:gd name="T111" fmla="*/ 11864 h 3155"/>
                              <a:gd name="T112" fmla="+- 0 3773 2135"/>
                              <a:gd name="T113" fmla="*/ T112 w 1814"/>
                              <a:gd name="T114" fmla="+- 0 11704 11547"/>
                              <a:gd name="T115" fmla="*/ 11704 h 3155"/>
                              <a:gd name="T116" fmla="+- 0 3948 2135"/>
                              <a:gd name="T117" fmla="*/ T116 w 1814"/>
                              <a:gd name="T118" fmla="+- 0 11547 11547"/>
                              <a:gd name="T119" fmla="*/ 11547 h 3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14" h="3155">
                                <a:moveTo>
                                  <a:pt x="1813" y="0"/>
                                </a:moveTo>
                                <a:lnTo>
                                  <a:pt x="1629" y="153"/>
                                </a:lnTo>
                                <a:lnTo>
                                  <a:pt x="1463" y="313"/>
                                </a:lnTo>
                                <a:lnTo>
                                  <a:pt x="1298" y="478"/>
                                </a:lnTo>
                                <a:lnTo>
                                  <a:pt x="1141" y="651"/>
                                </a:lnTo>
                                <a:lnTo>
                                  <a:pt x="939" y="886"/>
                                </a:lnTo>
                                <a:lnTo>
                                  <a:pt x="755" y="1133"/>
                                </a:lnTo>
                                <a:lnTo>
                                  <a:pt x="584" y="1384"/>
                                </a:lnTo>
                                <a:lnTo>
                                  <a:pt x="432" y="1648"/>
                                </a:lnTo>
                                <a:lnTo>
                                  <a:pt x="299" y="1920"/>
                                </a:lnTo>
                                <a:lnTo>
                                  <a:pt x="184" y="2196"/>
                                </a:lnTo>
                                <a:lnTo>
                                  <a:pt x="96" y="2484"/>
                                </a:lnTo>
                                <a:lnTo>
                                  <a:pt x="32" y="2772"/>
                                </a:lnTo>
                                <a:lnTo>
                                  <a:pt x="4" y="3065"/>
                                </a:lnTo>
                                <a:lnTo>
                                  <a:pt x="0" y="3085"/>
                                </a:lnTo>
                                <a:lnTo>
                                  <a:pt x="27" y="3155"/>
                                </a:lnTo>
                                <a:lnTo>
                                  <a:pt x="32" y="3073"/>
                                </a:lnTo>
                                <a:lnTo>
                                  <a:pt x="64" y="2772"/>
                                </a:lnTo>
                                <a:lnTo>
                                  <a:pt x="119" y="2488"/>
                                </a:lnTo>
                                <a:lnTo>
                                  <a:pt x="207" y="2204"/>
                                </a:lnTo>
                                <a:lnTo>
                                  <a:pt x="317" y="1924"/>
                                </a:lnTo>
                                <a:lnTo>
                                  <a:pt x="451" y="1656"/>
                                </a:lnTo>
                                <a:lnTo>
                                  <a:pt x="603" y="1397"/>
                                </a:lnTo>
                                <a:lnTo>
                                  <a:pt x="773" y="1137"/>
                                </a:lnTo>
                                <a:lnTo>
                                  <a:pt x="952" y="898"/>
                                </a:lnTo>
                                <a:lnTo>
                                  <a:pt x="1146" y="659"/>
                                </a:lnTo>
                                <a:lnTo>
                                  <a:pt x="1307" y="482"/>
                                </a:lnTo>
                                <a:lnTo>
                                  <a:pt x="1468" y="317"/>
                                </a:lnTo>
                                <a:lnTo>
                                  <a:pt x="1638" y="157"/>
                                </a:lnTo>
                                <a:lnTo>
                                  <a:pt x="1813"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6"/>
                        <wps:cNvSpPr>
                          <a:spLocks/>
                        </wps:cNvSpPr>
                        <wps:spPr bwMode="auto">
                          <a:xfrm>
                            <a:off x="2134" y="11547"/>
                            <a:ext cx="1814" cy="3155"/>
                          </a:xfrm>
                          <a:custGeom>
                            <a:avLst/>
                            <a:gdLst>
                              <a:gd name="T0" fmla="+- 0 3948 2135"/>
                              <a:gd name="T1" fmla="*/ T0 w 1814"/>
                              <a:gd name="T2" fmla="+- 0 11547 11547"/>
                              <a:gd name="T3" fmla="*/ 11547 h 3155"/>
                              <a:gd name="T4" fmla="+- 0 3773 2135"/>
                              <a:gd name="T5" fmla="*/ T4 w 1814"/>
                              <a:gd name="T6" fmla="+- 0 11704 11547"/>
                              <a:gd name="T7" fmla="*/ 11704 h 3155"/>
                              <a:gd name="T8" fmla="+- 0 3603 2135"/>
                              <a:gd name="T9" fmla="*/ T8 w 1814"/>
                              <a:gd name="T10" fmla="+- 0 11864 11547"/>
                              <a:gd name="T11" fmla="*/ 11864 h 3155"/>
                              <a:gd name="T12" fmla="+- 0 3442 2135"/>
                              <a:gd name="T13" fmla="*/ T12 w 1814"/>
                              <a:gd name="T14" fmla="+- 0 12029 11547"/>
                              <a:gd name="T15" fmla="*/ 12029 h 3155"/>
                              <a:gd name="T16" fmla="+- 0 3281 2135"/>
                              <a:gd name="T17" fmla="*/ T16 w 1814"/>
                              <a:gd name="T18" fmla="+- 0 12206 11547"/>
                              <a:gd name="T19" fmla="*/ 12206 h 3155"/>
                              <a:gd name="T20" fmla="+- 0 3087 2135"/>
                              <a:gd name="T21" fmla="*/ T20 w 1814"/>
                              <a:gd name="T22" fmla="+- 0 12445 11547"/>
                              <a:gd name="T23" fmla="*/ 12445 h 3155"/>
                              <a:gd name="T24" fmla="+- 0 2908 2135"/>
                              <a:gd name="T25" fmla="*/ T24 w 1814"/>
                              <a:gd name="T26" fmla="+- 0 12684 11547"/>
                              <a:gd name="T27" fmla="*/ 12684 h 3155"/>
                              <a:gd name="T28" fmla="+- 0 2738 2135"/>
                              <a:gd name="T29" fmla="*/ T28 w 1814"/>
                              <a:gd name="T30" fmla="+- 0 12944 11547"/>
                              <a:gd name="T31" fmla="*/ 12944 h 3155"/>
                              <a:gd name="T32" fmla="+- 0 2586 2135"/>
                              <a:gd name="T33" fmla="*/ T32 w 1814"/>
                              <a:gd name="T34" fmla="+- 0 13203 11547"/>
                              <a:gd name="T35" fmla="*/ 13203 h 3155"/>
                              <a:gd name="T36" fmla="+- 0 2452 2135"/>
                              <a:gd name="T37" fmla="*/ T36 w 1814"/>
                              <a:gd name="T38" fmla="+- 0 13471 11547"/>
                              <a:gd name="T39" fmla="*/ 13471 h 3155"/>
                              <a:gd name="T40" fmla="+- 0 2342 2135"/>
                              <a:gd name="T41" fmla="*/ T40 w 1814"/>
                              <a:gd name="T42" fmla="+- 0 13751 11547"/>
                              <a:gd name="T43" fmla="*/ 13751 h 3155"/>
                              <a:gd name="T44" fmla="+- 0 2254 2135"/>
                              <a:gd name="T45" fmla="*/ T44 w 1814"/>
                              <a:gd name="T46" fmla="+- 0 14035 11547"/>
                              <a:gd name="T47" fmla="*/ 14035 h 3155"/>
                              <a:gd name="T48" fmla="+- 0 2199 2135"/>
                              <a:gd name="T49" fmla="*/ T48 w 1814"/>
                              <a:gd name="T50" fmla="+- 0 14319 11547"/>
                              <a:gd name="T51" fmla="*/ 14319 h 3155"/>
                              <a:gd name="T52" fmla="+- 0 2167 2135"/>
                              <a:gd name="T53" fmla="*/ T52 w 1814"/>
                              <a:gd name="T54" fmla="+- 0 14620 11547"/>
                              <a:gd name="T55" fmla="*/ 14620 h 3155"/>
                              <a:gd name="T56" fmla="+- 0 2162 2135"/>
                              <a:gd name="T57" fmla="*/ T56 w 1814"/>
                              <a:gd name="T58" fmla="+- 0 14702 11547"/>
                              <a:gd name="T59" fmla="*/ 14702 h 3155"/>
                              <a:gd name="T60" fmla="+- 0 2135 2135"/>
                              <a:gd name="T61" fmla="*/ T60 w 1814"/>
                              <a:gd name="T62" fmla="+- 0 14632 11547"/>
                              <a:gd name="T63" fmla="*/ 14632 h 3155"/>
                              <a:gd name="T64" fmla="+- 0 2139 2135"/>
                              <a:gd name="T65" fmla="*/ T64 w 1814"/>
                              <a:gd name="T66" fmla="+- 0 14612 11547"/>
                              <a:gd name="T67" fmla="*/ 14612 h 3155"/>
                              <a:gd name="T68" fmla="+- 0 2167 2135"/>
                              <a:gd name="T69" fmla="*/ T68 w 1814"/>
                              <a:gd name="T70" fmla="+- 0 14319 11547"/>
                              <a:gd name="T71" fmla="*/ 14319 h 3155"/>
                              <a:gd name="T72" fmla="+- 0 2231 2135"/>
                              <a:gd name="T73" fmla="*/ T72 w 1814"/>
                              <a:gd name="T74" fmla="+- 0 14031 11547"/>
                              <a:gd name="T75" fmla="*/ 14031 h 3155"/>
                              <a:gd name="T76" fmla="+- 0 2319 2135"/>
                              <a:gd name="T77" fmla="*/ T76 w 1814"/>
                              <a:gd name="T78" fmla="+- 0 13743 11547"/>
                              <a:gd name="T79" fmla="*/ 13743 h 3155"/>
                              <a:gd name="T80" fmla="+- 0 2434 2135"/>
                              <a:gd name="T81" fmla="*/ T80 w 1814"/>
                              <a:gd name="T82" fmla="+- 0 13467 11547"/>
                              <a:gd name="T83" fmla="*/ 13467 h 3155"/>
                              <a:gd name="T84" fmla="+- 0 2567 2135"/>
                              <a:gd name="T85" fmla="*/ T84 w 1814"/>
                              <a:gd name="T86" fmla="+- 0 13195 11547"/>
                              <a:gd name="T87" fmla="*/ 13195 h 3155"/>
                              <a:gd name="T88" fmla="+- 0 2719 2135"/>
                              <a:gd name="T89" fmla="*/ T88 w 1814"/>
                              <a:gd name="T90" fmla="+- 0 12931 11547"/>
                              <a:gd name="T91" fmla="*/ 12931 h 3155"/>
                              <a:gd name="T92" fmla="+- 0 2890 2135"/>
                              <a:gd name="T93" fmla="*/ T92 w 1814"/>
                              <a:gd name="T94" fmla="+- 0 12680 11547"/>
                              <a:gd name="T95" fmla="*/ 12680 h 3155"/>
                              <a:gd name="T96" fmla="+- 0 3074 2135"/>
                              <a:gd name="T97" fmla="*/ T96 w 1814"/>
                              <a:gd name="T98" fmla="+- 0 12433 11547"/>
                              <a:gd name="T99" fmla="*/ 12433 h 3155"/>
                              <a:gd name="T100" fmla="+- 0 3276 2135"/>
                              <a:gd name="T101" fmla="*/ T100 w 1814"/>
                              <a:gd name="T102" fmla="+- 0 12198 11547"/>
                              <a:gd name="T103" fmla="*/ 12198 h 3155"/>
                              <a:gd name="T104" fmla="+- 0 3433 2135"/>
                              <a:gd name="T105" fmla="*/ T104 w 1814"/>
                              <a:gd name="T106" fmla="+- 0 12025 11547"/>
                              <a:gd name="T107" fmla="*/ 12025 h 3155"/>
                              <a:gd name="T108" fmla="+- 0 3598 2135"/>
                              <a:gd name="T109" fmla="*/ T108 w 1814"/>
                              <a:gd name="T110" fmla="+- 0 11860 11547"/>
                              <a:gd name="T111" fmla="*/ 11860 h 3155"/>
                              <a:gd name="T112" fmla="+- 0 3764 2135"/>
                              <a:gd name="T113" fmla="*/ T112 w 1814"/>
                              <a:gd name="T114" fmla="+- 0 11700 11547"/>
                              <a:gd name="T115" fmla="*/ 11700 h 3155"/>
                              <a:gd name="T116" fmla="+- 0 3948 2135"/>
                              <a:gd name="T117" fmla="*/ T116 w 1814"/>
                              <a:gd name="T118" fmla="+- 0 11547 11547"/>
                              <a:gd name="T119" fmla="*/ 11547 h 3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14" h="3155">
                                <a:moveTo>
                                  <a:pt x="1813" y="0"/>
                                </a:moveTo>
                                <a:lnTo>
                                  <a:pt x="1638" y="157"/>
                                </a:lnTo>
                                <a:lnTo>
                                  <a:pt x="1468" y="317"/>
                                </a:lnTo>
                                <a:lnTo>
                                  <a:pt x="1307" y="482"/>
                                </a:lnTo>
                                <a:lnTo>
                                  <a:pt x="1146" y="659"/>
                                </a:lnTo>
                                <a:lnTo>
                                  <a:pt x="952" y="898"/>
                                </a:lnTo>
                                <a:lnTo>
                                  <a:pt x="773" y="1137"/>
                                </a:lnTo>
                                <a:lnTo>
                                  <a:pt x="603" y="1397"/>
                                </a:lnTo>
                                <a:lnTo>
                                  <a:pt x="451" y="1656"/>
                                </a:lnTo>
                                <a:lnTo>
                                  <a:pt x="317" y="1924"/>
                                </a:lnTo>
                                <a:lnTo>
                                  <a:pt x="207" y="2204"/>
                                </a:lnTo>
                                <a:lnTo>
                                  <a:pt x="119" y="2488"/>
                                </a:lnTo>
                                <a:lnTo>
                                  <a:pt x="64" y="2772"/>
                                </a:lnTo>
                                <a:lnTo>
                                  <a:pt x="32" y="3073"/>
                                </a:lnTo>
                                <a:lnTo>
                                  <a:pt x="27" y="3155"/>
                                </a:lnTo>
                                <a:lnTo>
                                  <a:pt x="0" y="3085"/>
                                </a:lnTo>
                                <a:lnTo>
                                  <a:pt x="4" y="3065"/>
                                </a:lnTo>
                                <a:lnTo>
                                  <a:pt x="32" y="2772"/>
                                </a:lnTo>
                                <a:lnTo>
                                  <a:pt x="96" y="2484"/>
                                </a:lnTo>
                                <a:lnTo>
                                  <a:pt x="184" y="2196"/>
                                </a:lnTo>
                                <a:lnTo>
                                  <a:pt x="299" y="1920"/>
                                </a:lnTo>
                                <a:lnTo>
                                  <a:pt x="432" y="1648"/>
                                </a:lnTo>
                                <a:lnTo>
                                  <a:pt x="584" y="1384"/>
                                </a:lnTo>
                                <a:lnTo>
                                  <a:pt x="755" y="1133"/>
                                </a:lnTo>
                                <a:lnTo>
                                  <a:pt x="939" y="886"/>
                                </a:lnTo>
                                <a:lnTo>
                                  <a:pt x="1141" y="651"/>
                                </a:lnTo>
                                <a:lnTo>
                                  <a:pt x="1298" y="478"/>
                                </a:lnTo>
                                <a:lnTo>
                                  <a:pt x="1463" y="313"/>
                                </a:lnTo>
                                <a:lnTo>
                                  <a:pt x="1629" y="153"/>
                                </a:lnTo>
                                <a:lnTo>
                                  <a:pt x="1813"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35"/>
                        <wps:cNvSpPr>
                          <a:spLocks/>
                        </wps:cNvSpPr>
                        <wps:spPr bwMode="auto">
                          <a:xfrm>
                            <a:off x="2134" y="14726"/>
                            <a:ext cx="166" cy="800"/>
                          </a:xfrm>
                          <a:custGeom>
                            <a:avLst/>
                            <a:gdLst>
                              <a:gd name="T0" fmla="+- 0 2135 2135"/>
                              <a:gd name="T1" fmla="*/ T0 w 166"/>
                              <a:gd name="T2" fmla="+- 0 14727 14727"/>
                              <a:gd name="T3" fmla="*/ 14727 h 800"/>
                              <a:gd name="T4" fmla="+- 0 2139 2135"/>
                              <a:gd name="T5" fmla="*/ T4 w 166"/>
                              <a:gd name="T6" fmla="+- 0 14896 14727"/>
                              <a:gd name="T7" fmla="*/ 14896 h 800"/>
                              <a:gd name="T8" fmla="+- 0 2158 2135"/>
                              <a:gd name="T9" fmla="*/ T8 w 166"/>
                              <a:gd name="T10" fmla="+- 0 15061 14727"/>
                              <a:gd name="T11" fmla="*/ 15061 h 800"/>
                              <a:gd name="T12" fmla="+- 0 2204 2135"/>
                              <a:gd name="T13" fmla="*/ T12 w 166"/>
                              <a:gd name="T14" fmla="+- 0 15324 14727"/>
                              <a:gd name="T15" fmla="*/ 15324 h 800"/>
                              <a:gd name="T16" fmla="+- 0 2231 2135"/>
                              <a:gd name="T17" fmla="*/ T16 w 166"/>
                              <a:gd name="T18" fmla="+- 0 15390 14727"/>
                              <a:gd name="T19" fmla="*/ 15390 h 800"/>
                              <a:gd name="T20" fmla="+- 0 2300 2135"/>
                              <a:gd name="T21" fmla="*/ T20 w 166"/>
                              <a:gd name="T22" fmla="+- 0 15526 14727"/>
                              <a:gd name="T23" fmla="*/ 15526 h 800"/>
                              <a:gd name="T24" fmla="+- 0 2286 2135"/>
                              <a:gd name="T25" fmla="*/ T24 w 166"/>
                              <a:gd name="T26" fmla="+- 0 15489 14727"/>
                              <a:gd name="T27" fmla="*/ 15489 h 800"/>
                              <a:gd name="T28" fmla="+- 0 2227 2135"/>
                              <a:gd name="T29" fmla="*/ T28 w 166"/>
                              <a:gd name="T30" fmla="+- 0 15271 14727"/>
                              <a:gd name="T31" fmla="*/ 15271 h 800"/>
                              <a:gd name="T32" fmla="+- 0 2185 2135"/>
                              <a:gd name="T33" fmla="*/ T32 w 166"/>
                              <a:gd name="T34" fmla="+- 0 15056 14727"/>
                              <a:gd name="T35" fmla="*/ 15056 h 800"/>
                              <a:gd name="T36" fmla="+- 0 2167 2135"/>
                              <a:gd name="T37" fmla="*/ T36 w 166"/>
                              <a:gd name="T38" fmla="+- 0 14805 14727"/>
                              <a:gd name="T39" fmla="*/ 14805 h 800"/>
                              <a:gd name="T40" fmla="+- 0 2162 2135"/>
                              <a:gd name="T41" fmla="*/ T40 w 166"/>
                              <a:gd name="T42" fmla="+- 0 14793 14727"/>
                              <a:gd name="T43" fmla="*/ 14793 h 800"/>
                              <a:gd name="T44" fmla="+- 0 2135 2135"/>
                              <a:gd name="T45" fmla="*/ T44 w 166"/>
                              <a:gd name="T46" fmla="+- 0 14727 14727"/>
                              <a:gd name="T47" fmla="*/ 14727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800">
                                <a:moveTo>
                                  <a:pt x="0" y="0"/>
                                </a:moveTo>
                                <a:lnTo>
                                  <a:pt x="4" y="169"/>
                                </a:lnTo>
                                <a:lnTo>
                                  <a:pt x="23" y="334"/>
                                </a:lnTo>
                                <a:lnTo>
                                  <a:pt x="69" y="597"/>
                                </a:lnTo>
                                <a:lnTo>
                                  <a:pt x="96" y="663"/>
                                </a:lnTo>
                                <a:lnTo>
                                  <a:pt x="165" y="799"/>
                                </a:lnTo>
                                <a:lnTo>
                                  <a:pt x="151" y="762"/>
                                </a:lnTo>
                                <a:lnTo>
                                  <a:pt x="92" y="544"/>
                                </a:lnTo>
                                <a:lnTo>
                                  <a:pt x="50" y="329"/>
                                </a:lnTo>
                                <a:lnTo>
                                  <a:pt x="32" y="78"/>
                                </a:lnTo>
                                <a:lnTo>
                                  <a:pt x="27" y="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4"/>
                        <wps:cNvSpPr>
                          <a:spLocks/>
                        </wps:cNvSpPr>
                        <wps:spPr bwMode="auto">
                          <a:xfrm>
                            <a:off x="2134" y="14726"/>
                            <a:ext cx="166" cy="800"/>
                          </a:xfrm>
                          <a:custGeom>
                            <a:avLst/>
                            <a:gdLst>
                              <a:gd name="T0" fmla="+- 0 2135 2135"/>
                              <a:gd name="T1" fmla="*/ T0 w 166"/>
                              <a:gd name="T2" fmla="+- 0 14727 14727"/>
                              <a:gd name="T3" fmla="*/ 14727 h 800"/>
                              <a:gd name="T4" fmla="+- 0 2162 2135"/>
                              <a:gd name="T5" fmla="*/ T4 w 166"/>
                              <a:gd name="T6" fmla="+- 0 14793 14727"/>
                              <a:gd name="T7" fmla="*/ 14793 h 800"/>
                              <a:gd name="T8" fmla="+- 0 2167 2135"/>
                              <a:gd name="T9" fmla="*/ T8 w 166"/>
                              <a:gd name="T10" fmla="+- 0 14805 14727"/>
                              <a:gd name="T11" fmla="*/ 14805 h 800"/>
                              <a:gd name="T12" fmla="+- 0 2185 2135"/>
                              <a:gd name="T13" fmla="*/ T12 w 166"/>
                              <a:gd name="T14" fmla="+- 0 15056 14727"/>
                              <a:gd name="T15" fmla="*/ 15056 h 800"/>
                              <a:gd name="T16" fmla="+- 0 2227 2135"/>
                              <a:gd name="T17" fmla="*/ T16 w 166"/>
                              <a:gd name="T18" fmla="+- 0 15271 14727"/>
                              <a:gd name="T19" fmla="*/ 15271 h 800"/>
                              <a:gd name="T20" fmla="+- 0 2286 2135"/>
                              <a:gd name="T21" fmla="*/ T20 w 166"/>
                              <a:gd name="T22" fmla="+- 0 15489 14727"/>
                              <a:gd name="T23" fmla="*/ 15489 h 800"/>
                              <a:gd name="T24" fmla="+- 0 2300 2135"/>
                              <a:gd name="T25" fmla="*/ T24 w 166"/>
                              <a:gd name="T26" fmla="+- 0 15526 14727"/>
                              <a:gd name="T27" fmla="*/ 15526 h 800"/>
                              <a:gd name="T28" fmla="+- 0 2231 2135"/>
                              <a:gd name="T29" fmla="*/ T28 w 166"/>
                              <a:gd name="T30" fmla="+- 0 15390 14727"/>
                              <a:gd name="T31" fmla="*/ 15390 h 800"/>
                              <a:gd name="T32" fmla="+- 0 2204 2135"/>
                              <a:gd name="T33" fmla="*/ T32 w 166"/>
                              <a:gd name="T34" fmla="+- 0 15324 14727"/>
                              <a:gd name="T35" fmla="*/ 15324 h 800"/>
                              <a:gd name="T36" fmla="+- 0 2158 2135"/>
                              <a:gd name="T37" fmla="*/ T36 w 166"/>
                              <a:gd name="T38" fmla="+- 0 15061 14727"/>
                              <a:gd name="T39" fmla="*/ 15061 h 800"/>
                              <a:gd name="T40" fmla="+- 0 2139 2135"/>
                              <a:gd name="T41" fmla="*/ T40 w 166"/>
                              <a:gd name="T42" fmla="+- 0 14896 14727"/>
                              <a:gd name="T43" fmla="*/ 14896 h 800"/>
                              <a:gd name="T44" fmla="+- 0 2135 2135"/>
                              <a:gd name="T45" fmla="*/ T44 w 166"/>
                              <a:gd name="T46" fmla="+- 0 14727 14727"/>
                              <a:gd name="T47" fmla="*/ 14727 h 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800">
                                <a:moveTo>
                                  <a:pt x="0" y="0"/>
                                </a:moveTo>
                                <a:lnTo>
                                  <a:pt x="27" y="66"/>
                                </a:lnTo>
                                <a:lnTo>
                                  <a:pt x="32" y="78"/>
                                </a:lnTo>
                                <a:lnTo>
                                  <a:pt x="50" y="329"/>
                                </a:lnTo>
                                <a:lnTo>
                                  <a:pt x="92" y="544"/>
                                </a:lnTo>
                                <a:lnTo>
                                  <a:pt x="151" y="762"/>
                                </a:lnTo>
                                <a:lnTo>
                                  <a:pt x="165" y="799"/>
                                </a:lnTo>
                                <a:lnTo>
                                  <a:pt x="96" y="663"/>
                                </a:lnTo>
                                <a:lnTo>
                                  <a:pt x="69" y="597"/>
                                </a:lnTo>
                                <a:lnTo>
                                  <a:pt x="23" y="334"/>
                                </a:lnTo>
                                <a:lnTo>
                                  <a:pt x="4" y="169"/>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62" y="15540"/>
                            <a:ext cx="146" cy="271"/>
                          </a:xfrm>
                          <a:prstGeom prst="rect">
                            <a:avLst/>
                          </a:prstGeom>
                          <a:noFill/>
                          <a:extLst>
                            <a:ext uri="{909E8E84-426E-40DD-AFC4-6F175D3DCCD1}">
                              <a14:hiddenFill xmlns:a14="http://schemas.microsoft.com/office/drawing/2010/main">
                                <a:solidFill>
                                  <a:srgbClr val="FFFFFF"/>
                                </a:solidFill>
                              </a14:hiddenFill>
                            </a:ext>
                          </a:extLst>
                        </pic:spPr>
                      </pic:pic>
                      <wps:wsp>
                        <wps:cNvPr id="43" name="Freeform 32"/>
                        <wps:cNvSpPr>
                          <a:spLocks/>
                        </wps:cNvSpPr>
                        <wps:spPr bwMode="auto">
                          <a:xfrm>
                            <a:off x="2134" y="14632"/>
                            <a:ext cx="32" cy="173"/>
                          </a:xfrm>
                          <a:custGeom>
                            <a:avLst/>
                            <a:gdLst>
                              <a:gd name="T0" fmla="+- 0 2135 2135"/>
                              <a:gd name="T1" fmla="*/ T0 w 32"/>
                              <a:gd name="T2" fmla="+- 0 14632 14632"/>
                              <a:gd name="T3" fmla="*/ 14632 h 173"/>
                              <a:gd name="T4" fmla="+- 0 2135 2135"/>
                              <a:gd name="T5" fmla="*/ T4 w 32"/>
                              <a:gd name="T6" fmla="+- 0 14727 14632"/>
                              <a:gd name="T7" fmla="*/ 14727 h 173"/>
                              <a:gd name="T8" fmla="+- 0 2162 2135"/>
                              <a:gd name="T9" fmla="*/ T8 w 32"/>
                              <a:gd name="T10" fmla="+- 0 14793 14632"/>
                              <a:gd name="T11" fmla="*/ 14793 h 173"/>
                              <a:gd name="T12" fmla="+- 0 2167 2135"/>
                              <a:gd name="T13" fmla="*/ T12 w 32"/>
                              <a:gd name="T14" fmla="+- 0 14805 14632"/>
                              <a:gd name="T15" fmla="*/ 14805 h 173"/>
                              <a:gd name="T16" fmla="+- 0 2162 2135"/>
                              <a:gd name="T17" fmla="*/ T16 w 32"/>
                              <a:gd name="T18" fmla="+- 0 14702 14632"/>
                              <a:gd name="T19" fmla="*/ 14702 h 173"/>
                              <a:gd name="T20" fmla="+- 0 2135 2135"/>
                              <a:gd name="T21" fmla="*/ T20 w 32"/>
                              <a:gd name="T22" fmla="+- 0 14632 14632"/>
                              <a:gd name="T23" fmla="*/ 14632 h 173"/>
                            </a:gdLst>
                            <a:ahLst/>
                            <a:cxnLst>
                              <a:cxn ang="0">
                                <a:pos x="T1" y="T3"/>
                              </a:cxn>
                              <a:cxn ang="0">
                                <a:pos x="T5" y="T7"/>
                              </a:cxn>
                              <a:cxn ang="0">
                                <a:pos x="T9" y="T11"/>
                              </a:cxn>
                              <a:cxn ang="0">
                                <a:pos x="T13" y="T15"/>
                              </a:cxn>
                              <a:cxn ang="0">
                                <a:pos x="T17" y="T19"/>
                              </a:cxn>
                              <a:cxn ang="0">
                                <a:pos x="T21" y="T23"/>
                              </a:cxn>
                            </a:cxnLst>
                            <a:rect l="0" t="0" r="r" b="b"/>
                            <a:pathLst>
                              <a:path w="32" h="173">
                                <a:moveTo>
                                  <a:pt x="0" y="0"/>
                                </a:moveTo>
                                <a:lnTo>
                                  <a:pt x="0" y="95"/>
                                </a:lnTo>
                                <a:lnTo>
                                  <a:pt x="27" y="161"/>
                                </a:lnTo>
                                <a:lnTo>
                                  <a:pt x="32" y="173"/>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1"/>
                        <wps:cNvSpPr>
                          <a:spLocks/>
                        </wps:cNvSpPr>
                        <wps:spPr bwMode="auto">
                          <a:xfrm>
                            <a:off x="2134" y="14632"/>
                            <a:ext cx="32" cy="173"/>
                          </a:xfrm>
                          <a:custGeom>
                            <a:avLst/>
                            <a:gdLst>
                              <a:gd name="T0" fmla="+- 0 2135 2135"/>
                              <a:gd name="T1" fmla="*/ T0 w 32"/>
                              <a:gd name="T2" fmla="+- 0 14632 14632"/>
                              <a:gd name="T3" fmla="*/ 14632 h 173"/>
                              <a:gd name="T4" fmla="+- 0 2162 2135"/>
                              <a:gd name="T5" fmla="*/ T4 w 32"/>
                              <a:gd name="T6" fmla="+- 0 14702 14632"/>
                              <a:gd name="T7" fmla="*/ 14702 h 173"/>
                              <a:gd name="T8" fmla="+- 0 2167 2135"/>
                              <a:gd name="T9" fmla="*/ T8 w 32"/>
                              <a:gd name="T10" fmla="+- 0 14805 14632"/>
                              <a:gd name="T11" fmla="*/ 14805 h 173"/>
                              <a:gd name="T12" fmla="+- 0 2162 2135"/>
                              <a:gd name="T13" fmla="*/ T12 w 32"/>
                              <a:gd name="T14" fmla="+- 0 14793 14632"/>
                              <a:gd name="T15" fmla="*/ 14793 h 173"/>
                              <a:gd name="T16" fmla="+- 0 2135 2135"/>
                              <a:gd name="T17" fmla="*/ T16 w 32"/>
                              <a:gd name="T18" fmla="+- 0 14727 14632"/>
                              <a:gd name="T19" fmla="*/ 14727 h 173"/>
                              <a:gd name="T20" fmla="+- 0 2135 2135"/>
                              <a:gd name="T21" fmla="*/ T20 w 32"/>
                              <a:gd name="T22" fmla="+- 0 14632 14632"/>
                              <a:gd name="T23" fmla="*/ 14632 h 173"/>
                            </a:gdLst>
                            <a:ahLst/>
                            <a:cxnLst>
                              <a:cxn ang="0">
                                <a:pos x="T1" y="T3"/>
                              </a:cxn>
                              <a:cxn ang="0">
                                <a:pos x="T5" y="T7"/>
                              </a:cxn>
                              <a:cxn ang="0">
                                <a:pos x="T9" y="T11"/>
                              </a:cxn>
                              <a:cxn ang="0">
                                <a:pos x="T13" y="T15"/>
                              </a:cxn>
                              <a:cxn ang="0">
                                <a:pos x="T17" y="T19"/>
                              </a:cxn>
                              <a:cxn ang="0">
                                <a:pos x="T21" y="T23"/>
                              </a:cxn>
                            </a:cxnLst>
                            <a:rect l="0" t="0" r="r" b="b"/>
                            <a:pathLst>
                              <a:path w="32" h="173">
                                <a:moveTo>
                                  <a:pt x="0" y="0"/>
                                </a:moveTo>
                                <a:lnTo>
                                  <a:pt x="27" y="70"/>
                                </a:lnTo>
                                <a:lnTo>
                                  <a:pt x="32" y="173"/>
                                </a:lnTo>
                                <a:lnTo>
                                  <a:pt x="27" y="161"/>
                                </a:lnTo>
                                <a:lnTo>
                                  <a:pt x="0" y="9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30"/>
                        <wps:cNvSpPr>
                          <a:spLocks/>
                        </wps:cNvSpPr>
                        <wps:spPr bwMode="auto">
                          <a:xfrm>
                            <a:off x="2203" y="15324"/>
                            <a:ext cx="207" cy="486"/>
                          </a:xfrm>
                          <a:custGeom>
                            <a:avLst/>
                            <a:gdLst>
                              <a:gd name="T0" fmla="+- 0 2204 2204"/>
                              <a:gd name="T1" fmla="*/ T0 w 207"/>
                              <a:gd name="T2" fmla="+- 0 15324 15324"/>
                              <a:gd name="T3" fmla="*/ 15324 h 486"/>
                              <a:gd name="T4" fmla="+- 0 2254 2204"/>
                              <a:gd name="T5" fmla="*/ T4 w 207"/>
                              <a:gd name="T6" fmla="+- 0 15497 15324"/>
                              <a:gd name="T7" fmla="*/ 15497 h 486"/>
                              <a:gd name="T8" fmla="+- 0 2264 2204"/>
                              <a:gd name="T9" fmla="*/ T8 w 207"/>
                              <a:gd name="T10" fmla="+- 0 15542 15324"/>
                              <a:gd name="T11" fmla="*/ 15542 h 486"/>
                              <a:gd name="T12" fmla="+- 0 2406 2204"/>
                              <a:gd name="T13" fmla="*/ T12 w 207"/>
                              <a:gd name="T14" fmla="+- 0 15810 15324"/>
                              <a:gd name="T15" fmla="*/ 15810 h 486"/>
                              <a:gd name="T16" fmla="+- 0 2411 2204"/>
                              <a:gd name="T17" fmla="*/ T16 w 207"/>
                              <a:gd name="T18" fmla="+- 0 15810 15324"/>
                              <a:gd name="T19" fmla="*/ 15810 h 486"/>
                              <a:gd name="T20" fmla="+- 0 2356 2204"/>
                              <a:gd name="T21" fmla="*/ T20 w 207"/>
                              <a:gd name="T22" fmla="+- 0 15670 15324"/>
                              <a:gd name="T23" fmla="*/ 15670 h 486"/>
                              <a:gd name="T24" fmla="+- 0 2300 2204"/>
                              <a:gd name="T25" fmla="*/ T24 w 207"/>
                              <a:gd name="T26" fmla="+- 0 15526 15324"/>
                              <a:gd name="T27" fmla="*/ 15526 h 486"/>
                              <a:gd name="T28" fmla="+- 0 2231 2204"/>
                              <a:gd name="T29" fmla="*/ T28 w 207"/>
                              <a:gd name="T30" fmla="+- 0 15390 15324"/>
                              <a:gd name="T31" fmla="*/ 15390 h 486"/>
                              <a:gd name="T32" fmla="+- 0 2204 2204"/>
                              <a:gd name="T33" fmla="*/ T32 w 207"/>
                              <a:gd name="T34" fmla="+- 0 15324 15324"/>
                              <a:gd name="T35" fmla="*/ 15324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50" y="173"/>
                                </a:lnTo>
                                <a:lnTo>
                                  <a:pt x="60" y="218"/>
                                </a:lnTo>
                                <a:lnTo>
                                  <a:pt x="202" y="486"/>
                                </a:lnTo>
                                <a:lnTo>
                                  <a:pt x="207" y="486"/>
                                </a:lnTo>
                                <a:lnTo>
                                  <a:pt x="152" y="346"/>
                                </a:lnTo>
                                <a:lnTo>
                                  <a:pt x="96" y="202"/>
                                </a:lnTo>
                                <a:lnTo>
                                  <a:pt x="27" y="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9"/>
                        <wps:cNvSpPr>
                          <a:spLocks/>
                        </wps:cNvSpPr>
                        <wps:spPr bwMode="auto">
                          <a:xfrm>
                            <a:off x="2203" y="15324"/>
                            <a:ext cx="207" cy="486"/>
                          </a:xfrm>
                          <a:custGeom>
                            <a:avLst/>
                            <a:gdLst>
                              <a:gd name="T0" fmla="+- 0 2204 2204"/>
                              <a:gd name="T1" fmla="*/ T0 w 207"/>
                              <a:gd name="T2" fmla="+- 0 15324 15324"/>
                              <a:gd name="T3" fmla="*/ 15324 h 486"/>
                              <a:gd name="T4" fmla="+- 0 2231 2204"/>
                              <a:gd name="T5" fmla="*/ T4 w 207"/>
                              <a:gd name="T6" fmla="+- 0 15390 15324"/>
                              <a:gd name="T7" fmla="*/ 15390 h 486"/>
                              <a:gd name="T8" fmla="+- 0 2300 2204"/>
                              <a:gd name="T9" fmla="*/ T8 w 207"/>
                              <a:gd name="T10" fmla="+- 0 15526 15324"/>
                              <a:gd name="T11" fmla="*/ 15526 h 486"/>
                              <a:gd name="T12" fmla="+- 0 2356 2204"/>
                              <a:gd name="T13" fmla="*/ T12 w 207"/>
                              <a:gd name="T14" fmla="+- 0 15670 15324"/>
                              <a:gd name="T15" fmla="*/ 15670 h 486"/>
                              <a:gd name="T16" fmla="+- 0 2411 2204"/>
                              <a:gd name="T17" fmla="*/ T16 w 207"/>
                              <a:gd name="T18" fmla="+- 0 15810 15324"/>
                              <a:gd name="T19" fmla="*/ 15810 h 486"/>
                              <a:gd name="T20" fmla="+- 0 2406 2204"/>
                              <a:gd name="T21" fmla="*/ T20 w 207"/>
                              <a:gd name="T22" fmla="+- 0 15810 15324"/>
                              <a:gd name="T23" fmla="*/ 15810 h 486"/>
                              <a:gd name="T24" fmla="+- 0 2264 2204"/>
                              <a:gd name="T25" fmla="*/ T24 w 207"/>
                              <a:gd name="T26" fmla="+- 0 15542 15324"/>
                              <a:gd name="T27" fmla="*/ 15542 h 486"/>
                              <a:gd name="T28" fmla="+- 0 2254 2204"/>
                              <a:gd name="T29" fmla="*/ T28 w 207"/>
                              <a:gd name="T30" fmla="+- 0 15497 15324"/>
                              <a:gd name="T31" fmla="*/ 15497 h 486"/>
                              <a:gd name="T32" fmla="+- 0 2204 2204"/>
                              <a:gd name="T33" fmla="*/ T32 w 207"/>
                              <a:gd name="T34" fmla="+- 0 15324 15324"/>
                              <a:gd name="T35" fmla="*/ 15324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27" y="66"/>
                                </a:lnTo>
                                <a:lnTo>
                                  <a:pt x="96" y="202"/>
                                </a:lnTo>
                                <a:lnTo>
                                  <a:pt x="152" y="346"/>
                                </a:lnTo>
                                <a:lnTo>
                                  <a:pt x="207" y="486"/>
                                </a:lnTo>
                                <a:lnTo>
                                  <a:pt x="202" y="486"/>
                                </a:lnTo>
                                <a:lnTo>
                                  <a:pt x="60" y="218"/>
                                </a:lnTo>
                                <a:lnTo>
                                  <a:pt x="50" y="17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28"/>
                        <wps:cNvSpPr>
                          <a:spLocks/>
                        </wps:cNvSpPr>
                        <wps:spPr bwMode="auto">
                          <a:xfrm>
                            <a:off x="900" y="11400"/>
                            <a:ext cx="859" cy="2768"/>
                          </a:xfrm>
                          <a:custGeom>
                            <a:avLst/>
                            <a:gdLst>
                              <a:gd name="T0" fmla="+- 0 900 900"/>
                              <a:gd name="T1" fmla="*/ T0 w 859"/>
                              <a:gd name="T2" fmla="+- 0 11400 11400"/>
                              <a:gd name="T3" fmla="*/ 11400 h 2768"/>
                              <a:gd name="T4" fmla="+- 0 948 900"/>
                              <a:gd name="T5" fmla="*/ T4 w 859"/>
                              <a:gd name="T6" fmla="+- 0 11733 11400"/>
                              <a:gd name="T7" fmla="*/ 11733 h 2768"/>
                              <a:gd name="T8" fmla="+- 0 1182 900"/>
                              <a:gd name="T9" fmla="*/ T8 w 859"/>
                              <a:gd name="T10" fmla="+- 0 12526 11400"/>
                              <a:gd name="T11" fmla="*/ 12526 h 2768"/>
                              <a:gd name="T12" fmla="+- 0 1443 900"/>
                              <a:gd name="T13" fmla="*/ T12 w 859"/>
                              <a:gd name="T14" fmla="+- 0 13313 11400"/>
                              <a:gd name="T15" fmla="*/ 13313 h 2768"/>
                              <a:gd name="T16" fmla="+- 0 1759 900"/>
                              <a:gd name="T17" fmla="*/ T16 w 859"/>
                              <a:gd name="T18" fmla="+- 0 14168 11400"/>
                              <a:gd name="T19" fmla="*/ 14168 h 2768"/>
                              <a:gd name="T20" fmla="+- 0 1759 900"/>
                              <a:gd name="T21" fmla="*/ T20 w 859"/>
                              <a:gd name="T22" fmla="+- 0 14014 11400"/>
                              <a:gd name="T23" fmla="*/ 14014 h 2768"/>
                              <a:gd name="T24" fmla="+- 0 1491 900"/>
                              <a:gd name="T25" fmla="*/ T24 w 859"/>
                              <a:gd name="T26" fmla="+- 0 13301 11400"/>
                              <a:gd name="T27" fmla="*/ 13301 h 2768"/>
                              <a:gd name="T28" fmla="+- 0 1182 900"/>
                              <a:gd name="T29" fmla="*/ T28 w 859"/>
                              <a:gd name="T30" fmla="+- 0 12354 11400"/>
                              <a:gd name="T31" fmla="*/ 12354 h 2768"/>
                              <a:gd name="T32" fmla="+- 0 900 900"/>
                              <a:gd name="T33" fmla="*/ T32 w 859"/>
                              <a:gd name="T34" fmla="+- 0 11400 11400"/>
                              <a:gd name="T35" fmla="*/ 11400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9" h="2768">
                                <a:moveTo>
                                  <a:pt x="0" y="0"/>
                                </a:moveTo>
                                <a:lnTo>
                                  <a:pt x="48" y="333"/>
                                </a:lnTo>
                                <a:lnTo>
                                  <a:pt x="282" y="1126"/>
                                </a:lnTo>
                                <a:lnTo>
                                  <a:pt x="543" y="1913"/>
                                </a:lnTo>
                                <a:lnTo>
                                  <a:pt x="859" y="2768"/>
                                </a:lnTo>
                                <a:lnTo>
                                  <a:pt x="859" y="2614"/>
                                </a:lnTo>
                                <a:lnTo>
                                  <a:pt x="591" y="1901"/>
                                </a:lnTo>
                                <a:lnTo>
                                  <a:pt x="282" y="95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7"/>
                        <wps:cNvSpPr>
                          <a:spLocks/>
                        </wps:cNvSpPr>
                        <wps:spPr bwMode="auto">
                          <a:xfrm>
                            <a:off x="900" y="11400"/>
                            <a:ext cx="859" cy="2768"/>
                          </a:xfrm>
                          <a:custGeom>
                            <a:avLst/>
                            <a:gdLst>
                              <a:gd name="T0" fmla="+- 0 900 900"/>
                              <a:gd name="T1" fmla="*/ T0 w 859"/>
                              <a:gd name="T2" fmla="+- 0 11400 11400"/>
                              <a:gd name="T3" fmla="*/ 11400 h 2768"/>
                              <a:gd name="T4" fmla="+- 0 1182 900"/>
                              <a:gd name="T5" fmla="*/ T4 w 859"/>
                              <a:gd name="T6" fmla="+- 0 12354 11400"/>
                              <a:gd name="T7" fmla="*/ 12354 h 2768"/>
                              <a:gd name="T8" fmla="+- 0 1491 900"/>
                              <a:gd name="T9" fmla="*/ T8 w 859"/>
                              <a:gd name="T10" fmla="+- 0 13301 11400"/>
                              <a:gd name="T11" fmla="*/ 13301 h 2768"/>
                              <a:gd name="T12" fmla="+- 0 1759 900"/>
                              <a:gd name="T13" fmla="*/ T12 w 859"/>
                              <a:gd name="T14" fmla="+- 0 14014 11400"/>
                              <a:gd name="T15" fmla="*/ 14014 h 2768"/>
                              <a:gd name="T16" fmla="+- 0 1759 900"/>
                              <a:gd name="T17" fmla="*/ T16 w 859"/>
                              <a:gd name="T18" fmla="+- 0 14168 11400"/>
                              <a:gd name="T19" fmla="*/ 14168 h 2768"/>
                              <a:gd name="T20" fmla="+- 0 1443 900"/>
                              <a:gd name="T21" fmla="*/ T20 w 859"/>
                              <a:gd name="T22" fmla="+- 0 13313 11400"/>
                              <a:gd name="T23" fmla="*/ 13313 h 2768"/>
                              <a:gd name="T24" fmla="+- 0 1182 900"/>
                              <a:gd name="T25" fmla="*/ T24 w 859"/>
                              <a:gd name="T26" fmla="+- 0 12526 11400"/>
                              <a:gd name="T27" fmla="*/ 12526 h 2768"/>
                              <a:gd name="T28" fmla="+- 0 948 900"/>
                              <a:gd name="T29" fmla="*/ T28 w 859"/>
                              <a:gd name="T30" fmla="+- 0 11733 11400"/>
                              <a:gd name="T31" fmla="*/ 11733 h 2768"/>
                              <a:gd name="T32" fmla="+- 0 900 900"/>
                              <a:gd name="T33" fmla="*/ T32 w 859"/>
                              <a:gd name="T34" fmla="+- 0 11400 11400"/>
                              <a:gd name="T35" fmla="*/ 11400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9" h="2768">
                                <a:moveTo>
                                  <a:pt x="0" y="0"/>
                                </a:moveTo>
                                <a:lnTo>
                                  <a:pt x="282" y="954"/>
                                </a:lnTo>
                                <a:lnTo>
                                  <a:pt x="591" y="1901"/>
                                </a:lnTo>
                                <a:lnTo>
                                  <a:pt x="859" y="2614"/>
                                </a:lnTo>
                                <a:lnTo>
                                  <a:pt x="859" y="2768"/>
                                </a:lnTo>
                                <a:lnTo>
                                  <a:pt x="543" y="1913"/>
                                </a:lnTo>
                                <a:lnTo>
                                  <a:pt x="282" y="1126"/>
                                </a:lnTo>
                                <a:lnTo>
                                  <a:pt x="48" y="33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26"/>
                        <wps:cNvSpPr>
                          <a:spLocks/>
                        </wps:cNvSpPr>
                        <wps:spPr bwMode="auto">
                          <a:xfrm>
                            <a:off x="1807" y="14118"/>
                            <a:ext cx="812" cy="1692"/>
                          </a:xfrm>
                          <a:custGeom>
                            <a:avLst/>
                            <a:gdLst>
                              <a:gd name="T0" fmla="+- 0 1807 1807"/>
                              <a:gd name="T1" fmla="*/ T0 w 812"/>
                              <a:gd name="T2" fmla="+- 0 14119 14119"/>
                              <a:gd name="T3" fmla="*/ 14119 h 1692"/>
                              <a:gd name="T4" fmla="+- 0 1807 1807"/>
                              <a:gd name="T5" fmla="*/ T4 w 812"/>
                              <a:gd name="T6" fmla="+- 0 14279 14119"/>
                              <a:gd name="T7" fmla="*/ 14279 h 1692"/>
                              <a:gd name="T8" fmla="+- 0 2013 1807"/>
                              <a:gd name="T9" fmla="*/ T8 w 812"/>
                              <a:gd name="T10" fmla="+- 0 14734 14119"/>
                              <a:gd name="T11" fmla="*/ 14734 h 1692"/>
                              <a:gd name="T12" fmla="+- 0 2227 1807"/>
                              <a:gd name="T13" fmla="*/ T12 w 812"/>
                              <a:gd name="T14" fmla="+- 0 15189 14119"/>
                              <a:gd name="T15" fmla="*/ 15189 h 1692"/>
                              <a:gd name="T16" fmla="+- 0 2557 1807"/>
                              <a:gd name="T17" fmla="*/ T16 w 812"/>
                              <a:gd name="T18" fmla="+- 0 15810 14119"/>
                              <a:gd name="T19" fmla="*/ 15810 h 1692"/>
                              <a:gd name="T20" fmla="+- 0 2619 1807"/>
                              <a:gd name="T21" fmla="*/ T20 w 812"/>
                              <a:gd name="T22" fmla="+- 0 15810 14119"/>
                              <a:gd name="T23" fmla="*/ 15810 h 1692"/>
                              <a:gd name="T24" fmla="+- 0 2282 1807"/>
                              <a:gd name="T25" fmla="*/ T24 w 812"/>
                              <a:gd name="T26" fmla="+- 0 15165 14119"/>
                              <a:gd name="T27" fmla="*/ 15165 h 1692"/>
                              <a:gd name="T28" fmla="+- 0 2062 1807"/>
                              <a:gd name="T29" fmla="*/ T28 w 812"/>
                              <a:gd name="T30" fmla="+- 0 14709 14119"/>
                              <a:gd name="T31" fmla="*/ 14709 h 1692"/>
                              <a:gd name="T32" fmla="+- 0 1862 1807"/>
                              <a:gd name="T33" fmla="*/ T32 w 812"/>
                              <a:gd name="T34" fmla="+- 0 14242 14119"/>
                              <a:gd name="T35" fmla="*/ 14242 h 1692"/>
                              <a:gd name="T36" fmla="+- 0 1807 1807"/>
                              <a:gd name="T37" fmla="*/ T36 w 812"/>
                              <a:gd name="T38" fmla="+- 0 14119 14119"/>
                              <a:gd name="T39" fmla="*/ 14119 h 1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12" h="1692">
                                <a:moveTo>
                                  <a:pt x="0" y="0"/>
                                </a:moveTo>
                                <a:lnTo>
                                  <a:pt x="0" y="160"/>
                                </a:lnTo>
                                <a:lnTo>
                                  <a:pt x="206" y="615"/>
                                </a:lnTo>
                                <a:lnTo>
                                  <a:pt x="420" y="1070"/>
                                </a:lnTo>
                                <a:lnTo>
                                  <a:pt x="750" y="1691"/>
                                </a:lnTo>
                                <a:lnTo>
                                  <a:pt x="812" y="1691"/>
                                </a:lnTo>
                                <a:lnTo>
                                  <a:pt x="475" y="1046"/>
                                </a:lnTo>
                                <a:lnTo>
                                  <a:pt x="255" y="590"/>
                                </a:lnTo>
                                <a:lnTo>
                                  <a:pt x="55" y="12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5"/>
                        <wps:cNvSpPr>
                          <a:spLocks/>
                        </wps:cNvSpPr>
                        <wps:spPr bwMode="auto">
                          <a:xfrm>
                            <a:off x="1807" y="14118"/>
                            <a:ext cx="812" cy="1692"/>
                          </a:xfrm>
                          <a:custGeom>
                            <a:avLst/>
                            <a:gdLst>
                              <a:gd name="T0" fmla="+- 0 1807 1807"/>
                              <a:gd name="T1" fmla="*/ T0 w 812"/>
                              <a:gd name="T2" fmla="+- 0 14119 14119"/>
                              <a:gd name="T3" fmla="*/ 14119 h 1692"/>
                              <a:gd name="T4" fmla="+- 0 1862 1807"/>
                              <a:gd name="T5" fmla="*/ T4 w 812"/>
                              <a:gd name="T6" fmla="+- 0 14242 14119"/>
                              <a:gd name="T7" fmla="*/ 14242 h 1692"/>
                              <a:gd name="T8" fmla="+- 0 2062 1807"/>
                              <a:gd name="T9" fmla="*/ T8 w 812"/>
                              <a:gd name="T10" fmla="+- 0 14709 14119"/>
                              <a:gd name="T11" fmla="*/ 14709 h 1692"/>
                              <a:gd name="T12" fmla="+- 0 2282 1807"/>
                              <a:gd name="T13" fmla="*/ T12 w 812"/>
                              <a:gd name="T14" fmla="+- 0 15165 14119"/>
                              <a:gd name="T15" fmla="*/ 15165 h 1692"/>
                              <a:gd name="T16" fmla="+- 0 2619 1807"/>
                              <a:gd name="T17" fmla="*/ T16 w 812"/>
                              <a:gd name="T18" fmla="+- 0 15810 14119"/>
                              <a:gd name="T19" fmla="*/ 15810 h 1692"/>
                              <a:gd name="T20" fmla="+- 0 2557 1807"/>
                              <a:gd name="T21" fmla="*/ T20 w 812"/>
                              <a:gd name="T22" fmla="+- 0 15810 14119"/>
                              <a:gd name="T23" fmla="*/ 15810 h 1692"/>
                              <a:gd name="T24" fmla="+- 0 2227 1807"/>
                              <a:gd name="T25" fmla="*/ T24 w 812"/>
                              <a:gd name="T26" fmla="+- 0 15189 14119"/>
                              <a:gd name="T27" fmla="*/ 15189 h 1692"/>
                              <a:gd name="T28" fmla="+- 0 2013 1807"/>
                              <a:gd name="T29" fmla="*/ T28 w 812"/>
                              <a:gd name="T30" fmla="+- 0 14734 14119"/>
                              <a:gd name="T31" fmla="*/ 14734 h 1692"/>
                              <a:gd name="T32" fmla="+- 0 1807 1807"/>
                              <a:gd name="T33" fmla="*/ T32 w 812"/>
                              <a:gd name="T34" fmla="+- 0 14279 14119"/>
                              <a:gd name="T35" fmla="*/ 14279 h 1692"/>
                              <a:gd name="T36" fmla="+- 0 1807 1807"/>
                              <a:gd name="T37" fmla="*/ T36 w 812"/>
                              <a:gd name="T38" fmla="+- 0 14119 14119"/>
                              <a:gd name="T39" fmla="*/ 14119 h 1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12" h="1692">
                                <a:moveTo>
                                  <a:pt x="0" y="0"/>
                                </a:moveTo>
                                <a:lnTo>
                                  <a:pt x="55" y="123"/>
                                </a:lnTo>
                                <a:lnTo>
                                  <a:pt x="255" y="590"/>
                                </a:lnTo>
                                <a:lnTo>
                                  <a:pt x="475" y="1046"/>
                                </a:lnTo>
                                <a:lnTo>
                                  <a:pt x="812" y="1691"/>
                                </a:lnTo>
                                <a:lnTo>
                                  <a:pt x="750" y="1691"/>
                                </a:lnTo>
                                <a:lnTo>
                                  <a:pt x="420" y="1070"/>
                                </a:lnTo>
                                <a:lnTo>
                                  <a:pt x="206" y="615"/>
                                </a:lnTo>
                                <a:lnTo>
                                  <a:pt x="0" y="16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24"/>
                        <wps:cNvSpPr>
                          <a:spLocks/>
                        </wps:cNvSpPr>
                        <wps:spPr bwMode="auto">
                          <a:xfrm>
                            <a:off x="735" y="10705"/>
                            <a:ext cx="138" cy="745"/>
                          </a:xfrm>
                          <a:custGeom>
                            <a:avLst/>
                            <a:gdLst>
                              <a:gd name="T0" fmla="+- 0 735 735"/>
                              <a:gd name="T1" fmla="*/ T0 w 138"/>
                              <a:gd name="T2" fmla="+- 0 10705 10705"/>
                              <a:gd name="T3" fmla="*/ 10705 h 745"/>
                              <a:gd name="T4" fmla="+- 0 735 735"/>
                              <a:gd name="T5" fmla="*/ T4 w 138"/>
                              <a:gd name="T6" fmla="+- 0 10896 10705"/>
                              <a:gd name="T7" fmla="*/ 10896 h 745"/>
                              <a:gd name="T8" fmla="+- 0 872 735"/>
                              <a:gd name="T9" fmla="*/ T8 w 138"/>
                              <a:gd name="T10" fmla="+- 0 11450 10705"/>
                              <a:gd name="T11" fmla="*/ 11450 h 745"/>
                              <a:gd name="T12" fmla="+- 0 845 735"/>
                              <a:gd name="T13" fmla="*/ T12 w 138"/>
                              <a:gd name="T14" fmla="+- 0 11148 10705"/>
                              <a:gd name="T15" fmla="*/ 11148 h 745"/>
                              <a:gd name="T16" fmla="+- 0 735 735"/>
                              <a:gd name="T17" fmla="*/ T16 w 138"/>
                              <a:gd name="T18" fmla="+- 0 10705 10705"/>
                              <a:gd name="T19" fmla="*/ 10705 h 745"/>
                            </a:gdLst>
                            <a:ahLst/>
                            <a:cxnLst>
                              <a:cxn ang="0">
                                <a:pos x="T1" y="T3"/>
                              </a:cxn>
                              <a:cxn ang="0">
                                <a:pos x="T5" y="T7"/>
                              </a:cxn>
                              <a:cxn ang="0">
                                <a:pos x="T9" y="T11"/>
                              </a:cxn>
                              <a:cxn ang="0">
                                <a:pos x="T13" y="T15"/>
                              </a:cxn>
                              <a:cxn ang="0">
                                <a:pos x="T17" y="T19"/>
                              </a:cxn>
                            </a:cxnLst>
                            <a:rect l="0" t="0" r="r" b="b"/>
                            <a:pathLst>
                              <a:path w="138" h="745">
                                <a:moveTo>
                                  <a:pt x="0" y="0"/>
                                </a:moveTo>
                                <a:lnTo>
                                  <a:pt x="0" y="191"/>
                                </a:lnTo>
                                <a:lnTo>
                                  <a:pt x="137" y="745"/>
                                </a:lnTo>
                                <a:lnTo>
                                  <a:pt x="110" y="44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23"/>
                        <wps:cNvSpPr>
                          <a:spLocks/>
                        </wps:cNvSpPr>
                        <wps:spPr bwMode="auto">
                          <a:xfrm>
                            <a:off x="735" y="10705"/>
                            <a:ext cx="138" cy="745"/>
                          </a:xfrm>
                          <a:custGeom>
                            <a:avLst/>
                            <a:gdLst>
                              <a:gd name="T0" fmla="+- 0 735 735"/>
                              <a:gd name="T1" fmla="*/ T0 w 138"/>
                              <a:gd name="T2" fmla="+- 0 10705 10705"/>
                              <a:gd name="T3" fmla="*/ 10705 h 745"/>
                              <a:gd name="T4" fmla="+- 0 845 735"/>
                              <a:gd name="T5" fmla="*/ T4 w 138"/>
                              <a:gd name="T6" fmla="+- 0 11148 10705"/>
                              <a:gd name="T7" fmla="*/ 11148 h 745"/>
                              <a:gd name="T8" fmla="+- 0 872 735"/>
                              <a:gd name="T9" fmla="*/ T8 w 138"/>
                              <a:gd name="T10" fmla="+- 0 11450 10705"/>
                              <a:gd name="T11" fmla="*/ 11450 h 745"/>
                              <a:gd name="T12" fmla="+- 0 859 735"/>
                              <a:gd name="T13" fmla="*/ T12 w 138"/>
                              <a:gd name="T14" fmla="+- 0 11394 10705"/>
                              <a:gd name="T15" fmla="*/ 11394 h 745"/>
                              <a:gd name="T16" fmla="+- 0 735 735"/>
                              <a:gd name="T17" fmla="*/ T16 w 138"/>
                              <a:gd name="T18" fmla="+- 0 10896 10705"/>
                              <a:gd name="T19" fmla="*/ 10896 h 745"/>
                              <a:gd name="T20" fmla="+- 0 735 735"/>
                              <a:gd name="T21" fmla="*/ T20 w 138"/>
                              <a:gd name="T22" fmla="+- 0 10705 10705"/>
                              <a:gd name="T23" fmla="*/ 10705 h 745"/>
                            </a:gdLst>
                            <a:ahLst/>
                            <a:cxnLst>
                              <a:cxn ang="0">
                                <a:pos x="T1" y="T3"/>
                              </a:cxn>
                              <a:cxn ang="0">
                                <a:pos x="T5" y="T7"/>
                              </a:cxn>
                              <a:cxn ang="0">
                                <a:pos x="T9" y="T11"/>
                              </a:cxn>
                              <a:cxn ang="0">
                                <a:pos x="T13" y="T15"/>
                              </a:cxn>
                              <a:cxn ang="0">
                                <a:pos x="T17" y="T19"/>
                              </a:cxn>
                              <a:cxn ang="0">
                                <a:pos x="T21" y="T23"/>
                              </a:cxn>
                            </a:cxnLst>
                            <a:rect l="0" t="0" r="r" b="b"/>
                            <a:pathLst>
                              <a:path w="138" h="745">
                                <a:moveTo>
                                  <a:pt x="0" y="0"/>
                                </a:moveTo>
                                <a:lnTo>
                                  <a:pt x="110" y="443"/>
                                </a:lnTo>
                                <a:lnTo>
                                  <a:pt x="137" y="745"/>
                                </a:lnTo>
                                <a:lnTo>
                                  <a:pt x="124" y="689"/>
                                </a:lnTo>
                                <a:lnTo>
                                  <a:pt x="0" y="19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22"/>
                        <wps:cNvSpPr>
                          <a:spLocks/>
                        </wps:cNvSpPr>
                        <wps:spPr bwMode="auto">
                          <a:xfrm>
                            <a:off x="872" y="11449"/>
                            <a:ext cx="1087" cy="3955"/>
                          </a:xfrm>
                          <a:custGeom>
                            <a:avLst/>
                            <a:gdLst>
                              <a:gd name="T0" fmla="+- 0 872 872"/>
                              <a:gd name="T1" fmla="*/ T0 w 1087"/>
                              <a:gd name="T2" fmla="+- 0 11450 11450"/>
                              <a:gd name="T3" fmla="*/ 11450 h 3955"/>
                              <a:gd name="T4" fmla="+- 0 962 872"/>
                              <a:gd name="T5" fmla="*/ T4 w 1087"/>
                              <a:gd name="T6" fmla="+- 0 12108 11450"/>
                              <a:gd name="T7" fmla="*/ 12108 h 3955"/>
                              <a:gd name="T8" fmla="+- 0 1072 872"/>
                              <a:gd name="T9" fmla="*/ T8 w 1087"/>
                              <a:gd name="T10" fmla="+- 0 12754 11450"/>
                              <a:gd name="T11" fmla="*/ 12754 h 3955"/>
                              <a:gd name="T12" fmla="+- 0 1196 872"/>
                              <a:gd name="T13" fmla="*/ T12 w 1087"/>
                              <a:gd name="T14" fmla="+- 0 13307 11450"/>
                              <a:gd name="T15" fmla="*/ 13307 h 3955"/>
                              <a:gd name="T16" fmla="+- 0 1347 872"/>
                              <a:gd name="T17" fmla="*/ T16 w 1087"/>
                              <a:gd name="T18" fmla="+- 0 13854 11450"/>
                              <a:gd name="T19" fmla="*/ 13854 h 3955"/>
                              <a:gd name="T20" fmla="+- 0 1526 872"/>
                              <a:gd name="T21" fmla="*/ T20 w 1087"/>
                              <a:gd name="T22" fmla="+- 0 14390 11450"/>
                              <a:gd name="T23" fmla="*/ 14390 h 3955"/>
                              <a:gd name="T24" fmla="+- 0 1684 872"/>
                              <a:gd name="T25" fmla="*/ T24 w 1087"/>
                              <a:gd name="T26" fmla="+- 0 14796 11450"/>
                              <a:gd name="T27" fmla="*/ 14796 h 3955"/>
                              <a:gd name="T28" fmla="+- 0 1849 872"/>
                              <a:gd name="T29" fmla="*/ T28 w 1087"/>
                              <a:gd name="T30" fmla="+- 0 15189 11450"/>
                              <a:gd name="T31" fmla="*/ 15189 h 3955"/>
                              <a:gd name="T32" fmla="+- 0 1959 872"/>
                              <a:gd name="T33" fmla="*/ T32 w 1087"/>
                              <a:gd name="T34" fmla="+- 0 15404 11450"/>
                              <a:gd name="T35" fmla="*/ 15404 h 3955"/>
                              <a:gd name="T36" fmla="+- 0 1938 872"/>
                              <a:gd name="T37" fmla="*/ T36 w 1087"/>
                              <a:gd name="T38" fmla="+- 0 15337 11450"/>
                              <a:gd name="T39" fmla="*/ 15337 h 3955"/>
                              <a:gd name="T40" fmla="+- 0 1862 872"/>
                              <a:gd name="T41" fmla="*/ T40 w 1087"/>
                              <a:gd name="T42" fmla="+- 0 15066 11450"/>
                              <a:gd name="T43" fmla="*/ 15066 h 3955"/>
                              <a:gd name="T44" fmla="+- 0 1718 872"/>
                              <a:gd name="T45" fmla="*/ T44 w 1087"/>
                              <a:gd name="T46" fmla="+- 0 14728 11450"/>
                              <a:gd name="T47" fmla="*/ 14728 h 3955"/>
                              <a:gd name="T48" fmla="+- 0 1581 872"/>
                              <a:gd name="T49" fmla="*/ T48 w 1087"/>
                              <a:gd name="T50" fmla="+- 0 14377 11450"/>
                              <a:gd name="T51" fmla="*/ 14377 h 3955"/>
                              <a:gd name="T52" fmla="+- 0 1395 872"/>
                              <a:gd name="T53" fmla="*/ T52 w 1087"/>
                              <a:gd name="T54" fmla="+- 0 13842 11450"/>
                              <a:gd name="T55" fmla="*/ 13842 h 3955"/>
                              <a:gd name="T56" fmla="+- 0 1251 872"/>
                              <a:gd name="T57" fmla="*/ T56 w 1087"/>
                              <a:gd name="T58" fmla="+- 0 13301 11450"/>
                              <a:gd name="T59" fmla="*/ 13301 h 3955"/>
                              <a:gd name="T60" fmla="+- 0 1120 872"/>
                              <a:gd name="T61" fmla="*/ T60 w 1087"/>
                              <a:gd name="T62" fmla="+- 0 12747 11450"/>
                              <a:gd name="T63" fmla="*/ 12747 h 3955"/>
                              <a:gd name="T64" fmla="+- 0 1024 872"/>
                              <a:gd name="T65" fmla="*/ T64 w 1087"/>
                              <a:gd name="T66" fmla="+- 0 12243 11450"/>
                              <a:gd name="T67" fmla="*/ 12243 h 3955"/>
                              <a:gd name="T68" fmla="+- 0 948 872"/>
                              <a:gd name="T69" fmla="*/ T68 w 1087"/>
                              <a:gd name="T70" fmla="+- 0 11733 11450"/>
                              <a:gd name="T71" fmla="*/ 11733 h 3955"/>
                              <a:gd name="T72" fmla="+- 0 872 872"/>
                              <a:gd name="T73" fmla="*/ T72 w 1087"/>
                              <a:gd name="T74" fmla="+- 0 11450 11450"/>
                              <a:gd name="T75" fmla="*/ 11450 h 3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7" h="3955">
                                <a:moveTo>
                                  <a:pt x="0" y="0"/>
                                </a:moveTo>
                                <a:lnTo>
                                  <a:pt x="90" y="658"/>
                                </a:lnTo>
                                <a:lnTo>
                                  <a:pt x="200" y="1304"/>
                                </a:lnTo>
                                <a:lnTo>
                                  <a:pt x="324" y="1857"/>
                                </a:lnTo>
                                <a:lnTo>
                                  <a:pt x="475" y="2404"/>
                                </a:lnTo>
                                <a:lnTo>
                                  <a:pt x="654" y="2940"/>
                                </a:lnTo>
                                <a:lnTo>
                                  <a:pt x="812" y="3346"/>
                                </a:lnTo>
                                <a:lnTo>
                                  <a:pt x="977" y="3739"/>
                                </a:lnTo>
                                <a:lnTo>
                                  <a:pt x="1087" y="3954"/>
                                </a:lnTo>
                                <a:lnTo>
                                  <a:pt x="1066" y="3887"/>
                                </a:lnTo>
                                <a:lnTo>
                                  <a:pt x="990" y="3616"/>
                                </a:lnTo>
                                <a:lnTo>
                                  <a:pt x="846" y="3278"/>
                                </a:lnTo>
                                <a:lnTo>
                                  <a:pt x="709" y="2927"/>
                                </a:lnTo>
                                <a:lnTo>
                                  <a:pt x="523" y="2392"/>
                                </a:lnTo>
                                <a:lnTo>
                                  <a:pt x="379" y="1851"/>
                                </a:lnTo>
                                <a:lnTo>
                                  <a:pt x="248" y="1297"/>
                                </a:lnTo>
                                <a:lnTo>
                                  <a:pt x="152" y="793"/>
                                </a:lnTo>
                                <a:lnTo>
                                  <a:pt x="76" y="28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1"/>
                        <wps:cNvSpPr>
                          <a:spLocks/>
                        </wps:cNvSpPr>
                        <wps:spPr bwMode="auto">
                          <a:xfrm>
                            <a:off x="872" y="11449"/>
                            <a:ext cx="1087" cy="3955"/>
                          </a:xfrm>
                          <a:custGeom>
                            <a:avLst/>
                            <a:gdLst>
                              <a:gd name="T0" fmla="+- 0 872 872"/>
                              <a:gd name="T1" fmla="*/ T0 w 1087"/>
                              <a:gd name="T2" fmla="+- 0 11450 11450"/>
                              <a:gd name="T3" fmla="*/ 11450 h 3955"/>
                              <a:gd name="T4" fmla="+- 0 948 872"/>
                              <a:gd name="T5" fmla="*/ T4 w 1087"/>
                              <a:gd name="T6" fmla="+- 0 11733 11450"/>
                              <a:gd name="T7" fmla="*/ 11733 h 3955"/>
                              <a:gd name="T8" fmla="+- 0 1024 872"/>
                              <a:gd name="T9" fmla="*/ T8 w 1087"/>
                              <a:gd name="T10" fmla="+- 0 12243 11450"/>
                              <a:gd name="T11" fmla="*/ 12243 h 3955"/>
                              <a:gd name="T12" fmla="+- 0 1120 872"/>
                              <a:gd name="T13" fmla="*/ T12 w 1087"/>
                              <a:gd name="T14" fmla="+- 0 12747 11450"/>
                              <a:gd name="T15" fmla="*/ 12747 h 3955"/>
                              <a:gd name="T16" fmla="+- 0 1251 872"/>
                              <a:gd name="T17" fmla="*/ T16 w 1087"/>
                              <a:gd name="T18" fmla="+- 0 13301 11450"/>
                              <a:gd name="T19" fmla="*/ 13301 h 3955"/>
                              <a:gd name="T20" fmla="+- 0 1395 872"/>
                              <a:gd name="T21" fmla="*/ T20 w 1087"/>
                              <a:gd name="T22" fmla="+- 0 13842 11450"/>
                              <a:gd name="T23" fmla="*/ 13842 h 3955"/>
                              <a:gd name="T24" fmla="+- 0 1581 872"/>
                              <a:gd name="T25" fmla="*/ T24 w 1087"/>
                              <a:gd name="T26" fmla="+- 0 14377 11450"/>
                              <a:gd name="T27" fmla="*/ 14377 h 3955"/>
                              <a:gd name="T28" fmla="+- 0 1718 872"/>
                              <a:gd name="T29" fmla="*/ T28 w 1087"/>
                              <a:gd name="T30" fmla="+- 0 14728 11450"/>
                              <a:gd name="T31" fmla="*/ 14728 h 3955"/>
                              <a:gd name="T32" fmla="+- 0 1862 872"/>
                              <a:gd name="T33" fmla="*/ T32 w 1087"/>
                              <a:gd name="T34" fmla="+- 0 15066 11450"/>
                              <a:gd name="T35" fmla="*/ 15066 h 3955"/>
                              <a:gd name="T36" fmla="+- 0 1938 872"/>
                              <a:gd name="T37" fmla="*/ T36 w 1087"/>
                              <a:gd name="T38" fmla="+- 0 15337 11450"/>
                              <a:gd name="T39" fmla="*/ 15337 h 3955"/>
                              <a:gd name="T40" fmla="+- 0 1959 872"/>
                              <a:gd name="T41" fmla="*/ T40 w 1087"/>
                              <a:gd name="T42" fmla="+- 0 15404 11450"/>
                              <a:gd name="T43" fmla="*/ 15404 h 3955"/>
                              <a:gd name="T44" fmla="+- 0 1849 872"/>
                              <a:gd name="T45" fmla="*/ T44 w 1087"/>
                              <a:gd name="T46" fmla="+- 0 15189 11450"/>
                              <a:gd name="T47" fmla="*/ 15189 h 3955"/>
                              <a:gd name="T48" fmla="+- 0 1684 872"/>
                              <a:gd name="T49" fmla="*/ T48 w 1087"/>
                              <a:gd name="T50" fmla="+- 0 14796 11450"/>
                              <a:gd name="T51" fmla="*/ 14796 h 3955"/>
                              <a:gd name="T52" fmla="+- 0 1526 872"/>
                              <a:gd name="T53" fmla="*/ T52 w 1087"/>
                              <a:gd name="T54" fmla="+- 0 14390 11450"/>
                              <a:gd name="T55" fmla="*/ 14390 h 3955"/>
                              <a:gd name="T56" fmla="+- 0 1347 872"/>
                              <a:gd name="T57" fmla="*/ T56 w 1087"/>
                              <a:gd name="T58" fmla="+- 0 13854 11450"/>
                              <a:gd name="T59" fmla="*/ 13854 h 3955"/>
                              <a:gd name="T60" fmla="+- 0 1196 872"/>
                              <a:gd name="T61" fmla="*/ T60 w 1087"/>
                              <a:gd name="T62" fmla="+- 0 13307 11450"/>
                              <a:gd name="T63" fmla="*/ 13307 h 3955"/>
                              <a:gd name="T64" fmla="+- 0 1072 872"/>
                              <a:gd name="T65" fmla="*/ T64 w 1087"/>
                              <a:gd name="T66" fmla="+- 0 12754 11450"/>
                              <a:gd name="T67" fmla="*/ 12754 h 3955"/>
                              <a:gd name="T68" fmla="+- 0 962 872"/>
                              <a:gd name="T69" fmla="*/ T68 w 1087"/>
                              <a:gd name="T70" fmla="+- 0 12108 11450"/>
                              <a:gd name="T71" fmla="*/ 12108 h 3955"/>
                              <a:gd name="T72" fmla="+- 0 872 872"/>
                              <a:gd name="T73" fmla="*/ T72 w 1087"/>
                              <a:gd name="T74" fmla="+- 0 11450 11450"/>
                              <a:gd name="T75" fmla="*/ 11450 h 3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7" h="3955">
                                <a:moveTo>
                                  <a:pt x="0" y="0"/>
                                </a:moveTo>
                                <a:lnTo>
                                  <a:pt x="76" y="283"/>
                                </a:lnTo>
                                <a:lnTo>
                                  <a:pt x="152" y="793"/>
                                </a:lnTo>
                                <a:lnTo>
                                  <a:pt x="248" y="1297"/>
                                </a:lnTo>
                                <a:lnTo>
                                  <a:pt x="379" y="1851"/>
                                </a:lnTo>
                                <a:lnTo>
                                  <a:pt x="523" y="2392"/>
                                </a:lnTo>
                                <a:lnTo>
                                  <a:pt x="709" y="2927"/>
                                </a:lnTo>
                                <a:lnTo>
                                  <a:pt x="846" y="3278"/>
                                </a:lnTo>
                                <a:lnTo>
                                  <a:pt x="990" y="3616"/>
                                </a:lnTo>
                                <a:lnTo>
                                  <a:pt x="1066" y="3887"/>
                                </a:lnTo>
                                <a:lnTo>
                                  <a:pt x="1087" y="3954"/>
                                </a:lnTo>
                                <a:lnTo>
                                  <a:pt x="977" y="3739"/>
                                </a:lnTo>
                                <a:lnTo>
                                  <a:pt x="812" y="3346"/>
                                </a:lnTo>
                                <a:lnTo>
                                  <a:pt x="654" y="2940"/>
                                </a:lnTo>
                                <a:lnTo>
                                  <a:pt x="475" y="2404"/>
                                </a:lnTo>
                                <a:lnTo>
                                  <a:pt x="324" y="1857"/>
                                </a:lnTo>
                                <a:lnTo>
                                  <a:pt x="200" y="1304"/>
                                </a:lnTo>
                                <a:lnTo>
                                  <a:pt x="90" y="65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20"/>
                        <wps:cNvSpPr>
                          <a:spLocks/>
                        </wps:cNvSpPr>
                        <wps:spPr bwMode="auto">
                          <a:xfrm>
                            <a:off x="2013" y="15373"/>
                            <a:ext cx="227" cy="437"/>
                          </a:xfrm>
                          <a:custGeom>
                            <a:avLst/>
                            <a:gdLst>
                              <a:gd name="T0" fmla="+- 0 2014 2014"/>
                              <a:gd name="T1" fmla="*/ T0 w 227"/>
                              <a:gd name="T2" fmla="+- 0 15374 15374"/>
                              <a:gd name="T3" fmla="*/ 15374 h 437"/>
                              <a:gd name="T4" fmla="+- 0 2089 2014"/>
                              <a:gd name="T5" fmla="*/ T4 w 227"/>
                              <a:gd name="T6" fmla="+- 0 15595 15374"/>
                              <a:gd name="T7" fmla="*/ 15595 h 437"/>
                              <a:gd name="T8" fmla="+- 0 2179 2014"/>
                              <a:gd name="T9" fmla="*/ T8 w 227"/>
                              <a:gd name="T10" fmla="+- 0 15810 15374"/>
                              <a:gd name="T11" fmla="*/ 15810 h 437"/>
                              <a:gd name="T12" fmla="+- 0 2241 2014"/>
                              <a:gd name="T13" fmla="*/ T12 w 227"/>
                              <a:gd name="T14" fmla="+- 0 15810 15374"/>
                              <a:gd name="T15" fmla="*/ 15810 h 437"/>
                              <a:gd name="T16" fmla="+- 0 2014 2014"/>
                              <a:gd name="T17" fmla="*/ T16 w 227"/>
                              <a:gd name="T18" fmla="+- 0 15374 15374"/>
                              <a:gd name="T19" fmla="*/ 15374 h 437"/>
                            </a:gdLst>
                            <a:ahLst/>
                            <a:cxnLst>
                              <a:cxn ang="0">
                                <a:pos x="T1" y="T3"/>
                              </a:cxn>
                              <a:cxn ang="0">
                                <a:pos x="T5" y="T7"/>
                              </a:cxn>
                              <a:cxn ang="0">
                                <a:pos x="T9" y="T11"/>
                              </a:cxn>
                              <a:cxn ang="0">
                                <a:pos x="T13" y="T15"/>
                              </a:cxn>
                              <a:cxn ang="0">
                                <a:pos x="T17" y="T19"/>
                              </a:cxn>
                            </a:cxnLst>
                            <a:rect l="0" t="0" r="r" b="b"/>
                            <a:pathLst>
                              <a:path w="227" h="437">
                                <a:moveTo>
                                  <a:pt x="0" y="0"/>
                                </a:moveTo>
                                <a:lnTo>
                                  <a:pt x="75" y="221"/>
                                </a:lnTo>
                                <a:lnTo>
                                  <a:pt x="165" y="436"/>
                                </a:lnTo>
                                <a:lnTo>
                                  <a:pt x="227" y="436"/>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9"/>
                        <wps:cNvSpPr>
                          <a:spLocks/>
                        </wps:cNvSpPr>
                        <wps:spPr bwMode="auto">
                          <a:xfrm>
                            <a:off x="2013" y="15373"/>
                            <a:ext cx="227" cy="437"/>
                          </a:xfrm>
                          <a:custGeom>
                            <a:avLst/>
                            <a:gdLst>
                              <a:gd name="T0" fmla="+- 0 2014 2014"/>
                              <a:gd name="T1" fmla="*/ T0 w 227"/>
                              <a:gd name="T2" fmla="+- 0 15374 15374"/>
                              <a:gd name="T3" fmla="*/ 15374 h 437"/>
                              <a:gd name="T4" fmla="+- 0 2241 2014"/>
                              <a:gd name="T5" fmla="*/ T4 w 227"/>
                              <a:gd name="T6" fmla="+- 0 15810 15374"/>
                              <a:gd name="T7" fmla="*/ 15810 h 437"/>
                              <a:gd name="T8" fmla="+- 0 2179 2014"/>
                              <a:gd name="T9" fmla="*/ T8 w 227"/>
                              <a:gd name="T10" fmla="+- 0 15810 15374"/>
                              <a:gd name="T11" fmla="*/ 15810 h 437"/>
                              <a:gd name="T12" fmla="+- 0 2089 2014"/>
                              <a:gd name="T13" fmla="*/ T12 w 227"/>
                              <a:gd name="T14" fmla="+- 0 15595 15374"/>
                              <a:gd name="T15" fmla="*/ 15595 h 437"/>
                              <a:gd name="T16" fmla="+- 0 2014 2014"/>
                              <a:gd name="T17" fmla="*/ T16 w 227"/>
                              <a:gd name="T18" fmla="+- 0 15374 15374"/>
                              <a:gd name="T19" fmla="*/ 15374 h 437"/>
                            </a:gdLst>
                            <a:ahLst/>
                            <a:cxnLst>
                              <a:cxn ang="0">
                                <a:pos x="T1" y="T3"/>
                              </a:cxn>
                              <a:cxn ang="0">
                                <a:pos x="T5" y="T7"/>
                              </a:cxn>
                              <a:cxn ang="0">
                                <a:pos x="T9" y="T11"/>
                              </a:cxn>
                              <a:cxn ang="0">
                                <a:pos x="T13" y="T15"/>
                              </a:cxn>
                              <a:cxn ang="0">
                                <a:pos x="T17" y="T19"/>
                              </a:cxn>
                            </a:cxnLst>
                            <a:rect l="0" t="0" r="r" b="b"/>
                            <a:pathLst>
                              <a:path w="227" h="437">
                                <a:moveTo>
                                  <a:pt x="0" y="0"/>
                                </a:moveTo>
                                <a:lnTo>
                                  <a:pt x="227" y="436"/>
                                </a:lnTo>
                                <a:lnTo>
                                  <a:pt x="165" y="436"/>
                                </a:lnTo>
                                <a:lnTo>
                                  <a:pt x="75" y="22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18"/>
                        <wps:cNvSpPr>
                          <a:spLocks/>
                        </wps:cNvSpPr>
                        <wps:spPr bwMode="auto">
                          <a:xfrm>
                            <a:off x="845" y="11148"/>
                            <a:ext cx="104" cy="585"/>
                          </a:xfrm>
                          <a:custGeom>
                            <a:avLst/>
                            <a:gdLst>
                              <a:gd name="T0" fmla="+- 0 845 845"/>
                              <a:gd name="T1" fmla="*/ T0 w 104"/>
                              <a:gd name="T2" fmla="+- 0 11148 11148"/>
                              <a:gd name="T3" fmla="*/ 11148 h 585"/>
                              <a:gd name="T4" fmla="+- 0 873 845"/>
                              <a:gd name="T5" fmla="*/ T4 w 104"/>
                              <a:gd name="T6" fmla="+- 0 11450 11148"/>
                              <a:gd name="T7" fmla="*/ 11450 h 585"/>
                              <a:gd name="T8" fmla="+- 0 948 845"/>
                              <a:gd name="T9" fmla="*/ T8 w 104"/>
                              <a:gd name="T10" fmla="+- 0 11732 11148"/>
                              <a:gd name="T11" fmla="*/ 11732 h 585"/>
                              <a:gd name="T12" fmla="+- 0 900 845"/>
                              <a:gd name="T13" fmla="*/ T12 w 104"/>
                              <a:gd name="T14" fmla="+- 0 11400 11148"/>
                              <a:gd name="T15" fmla="*/ 11400 h 585"/>
                              <a:gd name="T16" fmla="+- 0 900 845"/>
                              <a:gd name="T17" fmla="*/ T16 w 104"/>
                              <a:gd name="T18" fmla="+- 0 11376 11148"/>
                              <a:gd name="T19" fmla="*/ 11376 h 585"/>
                              <a:gd name="T20" fmla="+- 0 845 845"/>
                              <a:gd name="T21" fmla="*/ T20 w 104"/>
                              <a:gd name="T22" fmla="+- 0 11148 11148"/>
                              <a:gd name="T23" fmla="*/ 11148 h 585"/>
                            </a:gdLst>
                            <a:ahLst/>
                            <a:cxnLst>
                              <a:cxn ang="0">
                                <a:pos x="T1" y="T3"/>
                              </a:cxn>
                              <a:cxn ang="0">
                                <a:pos x="T5" y="T7"/>
                              </a:cxn>
                              <a:cxn ang="0">
                                <a:pos x="T9" y="T11"/>
                              </a:cxn>
                              <a:cxn ang="0">
                                <a:pos x="T13" y="T15"/>
                              </a:cxn>
                              <a:cxn ang="0">
                                <a:pos x="T17" y="T19"/>
                              </a:cxn>
                              <a:cxn ang="0">
                                <a:pos x="T21" y="T23"/>
                              </a:cxn>
                            </a:cxnLst>
                            <a:rect l="0" t="0" r="r" b="b"/>
                            <a:pathLst>
                              <a:path w="104" h="585">
                                <a:moveTo>
                                  <a:pt x="0" y="0"/>
                                </a:moveTo>
                                <a:lnTo>
                                  <a:pt x="28" y="302"/>
                                </a:lnTo>
                                <a:lnTo>
                                  <a:pt x="103" y="584"/>
                                </a:lnTo>
                                <a:lnTo>
                                  <a:pt x="55" y="252"/>
                                </a:lnTo>
                                <a:lnTo>
                                  <a:pt x="55" y="22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7"/>
                        <wps:cNvSpPr>
                          <a:spLocks/>
                        </wps:cNvSpPr>
                        <wps:spPr bwMode="auto">
                          <a:xfrm>
                            <a:off x="845" y="11148"/>
                            <a:ext cx="104" cy="585"/>
                          </a:xfrm>
                          <a:custGeom>
                            <a:avLst/>
                            <a:gdLst>
                              <a:gd name="T0" fmla="+- 0 845 845"/>
                              <a:gd name="T1" fmla="*/ T0 w 104"/>
                              <a:gd name="T2" fmla="+- 0 11148 11148"/>
                              <a:gd name="T3" fmla="*/ 11148 h 585"/>
                              <a:gd name="T4" fmla="+- 0 900 845"/>
                              <a:gd name="T5" fmla="*/ T4 w 104"/>
                              <a:gd name="T6" fmla="+- 0 11376 11148"/>
                              <a:gd name="T7" fmla="*/ 11376 h 585"/>
                              <a:gd name="T8" fmla="+- 0 900 845"/>
                              <a:gd name="T9" fmla="*/ T8 w 104"/>
                              <a:gd name="T10" fmla="+- 0 11400 11148"/>
                              <a:gd name="T11" fmla="*/ 11400 h 585"/>
                              <a:gd name="T12" fmla="+- 0 948 845"/>
                              <a:gd name="T13" fmla="*/ T12 w 104"/>
                              <a:gd name="T14" fmla="+- 0 11732 11148"/>
                              <a:gd name="T15" fmla="*/ 11732 h 585"/>
                              <a:gd name="T16" fmla="+- 0 873 845"/>
                              <a:gd name="T17" fmla="*/ T16 w 104"/>
                              <a:gd name="T18" fmla="+- 0 11450 11148"/>
                              <a:gd name="T19" fmla="*/ 11450 h 585"/>
                              <a:gd name="T20" fmla="+- 0 845 845"/>
                              <a:gd name="T21" fmla="*/ T20 w 104"/>
                              <a:gd name="T22" fmla="+- 0 11148 11148"/>
                              <a:gd name="T23" fmla="*/ 11148 h 585"/>
                            </a:gdLst>
                            <a:ahLst/>
                            <a:cxnLst>
                              <a:cxn ang="0">
                                <a:pos x="T1" y="T3"/>
                              </a:cxn>
                              <a:cxn ang="0">
                                <a:pos x="T5" y="T7"/>
                              </a:cxn>
                              <a:cxn ang="0">
                                <a:pos x="T9" y="T11"/>
                              </a:cxn>
                              <a:cxn ang="0">
                                <a:pos x="T13" y="T15"/>
                              </a:cxn>
                              <a:cxn ang="0">
                                <a:pos x="T17" y="T19"/>
                              </a:cxn>
                              <a:cxn ang="0">
                                <a:pos x="T21" y="T23"/>
                              </a:cxn>
                            </a:cxnLst>
                            <a:rect l="0" t="0" r="r" b="b"/>
                            <a:pathLst>
                              <a:path w="104" h="585">
                                <a:moveTo>
                                  <a:pt x="0" y="0"/>
                                </a:moveTo>
                                <a:lnTo>
                                  <a:pt x="55" y="228"/>
                                </a:lnTo>
                                <a:lnTo>
                                  <a:pt x="55" y="252"/>
                                </a:lnTo>
                                <a:lnTo>
                                  <a:pt x="103" y="584"/>
                                </a:lnTo>
                                <a:lnTo>
                                  <a:pt x="28" y="30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16"/>
                        <wps:cNvSpPr>
                          <a:spLocks/>
                        </wps:cNvSpPr>
                        <wps:spPr bwMode="auto">
                          <a:xfrm>
                            <a:off x="1759" y="9309"/>
                            <a:ext cx="2764" cy="4810"/>
                          </a:xfrm>
                          <a:custGeom>
                            <a:avLst/>
                            <a:gdLst>
                              <a:gd name="T0" fmla="+- 0 4522 1759"/>
                              <a:gd name="T1" fmla="*/ T0 w 2764"/>
                              <a:gd name="T2" fmla="+- 0 9309 9309"/>
                              <a:gd name="T3" fmla="*/ 9309 h 4810"/>
                              <a:gd name="T4" fmla="+- 0 4247 1759"/>
                              <a:gd name="T5" fmla="*/ T4 w 2764"/>
                              <a:gd name="T6" fmla="+- 0 9543 9309"/>
                              <a:gd name="T7" fmla="*/ 9543 h 4810"/>
                              <a:gd name="T8" fmla="+- 0 3986 1759"/>
                              <a:gd name="T9" fmla="*/ T8 w 2764"/>
                              <a:gd name="T10" fmla="+- 0 9789 9309"/>
                              <a:gd name="T11" fmla="*/ 9789 h 4810"/>
                              <a:gd name="T12" fmla="+- 0 3732 1759"/>
                              <a:gd name="T13" fmla="*/ T12 w 2764"/>
                              <a:gd name="T14" fmla="+- 0 10047 9309"/>
                              <a:gd name="T15" fmla="*/ 10047 h 4810"/>
                              <a:gd name="T16" fmla="+- 0 3498 1759"/>
                              <a:gd name="T17" fmla="*/ T16 w 2764"/>
                              <a:gd name="T18" fmla="+- 0 10312 9309"/>
                              <a:gd name="T19" fmla="*/ 10312 h 4810"/>
                              <a:gd name="T20" fmla="+- 0 3196 1759"/>
                              <a:gd name="T21" fmla="*/ T20 w 2764"/>
                              <a:gd name="T22" fmla="+- 0 10662 9309"/>
                              <a:gd name="T23" fmla="*/ 10662 h 4810"/>
                              <a:gd name="T24" fmla="+- 0 2907 1759"/>
                              <a:gd name="T25" fmla="*/ T24 w 2764"/>
                              <a:gd name="T26" fmla="+- 0 11037 9309"/>
                              <a:gd name="T27" fmla="*/ 11037 h 4810"/>
                              <a:gd name="T28" fmla="+- 0 2653 1759"/>
                              <a:gd name="T29" fmla="*/ T28 w 2764"/>
                              <a:gd name="T30" fmla="+- 0 11419 9309"/>
                              <a:gd name="T31" fmla="*/ 11419 h 4810"/>
                              <a:gd name="T32" fmla="+- 0 2412 1759"/>
                              <a:gd name="T33" fmla="*/ T32 w 2764"/>
                              <a:gd name="T34" fmla="+- 0 11825 9309"/>
                              <a:gd name="T35" fmla="*/ 11825 h 4810"/>
                              <a:gd name="T36" fmla="+- 0 2213 1759"/>
                              <a:gd name="T37" fmla="*/ T36 w 2764"/>
                              <a:gd name="T38" fmla="+- 0 12231 9309"/>
                              <a:gd name="T39" fmla="*/ 12231 h 4810"/>
                              <a:gd name="T40" fmla="+- 0 2034 1759"/>
                              <a:gd name="T41" fmla="*/ T40 w 2764"/>
                              <a:gd name="T42" fmla="+- 0 12661 9309"/>
                              <a:gd name="T43" fmla="*/ 12661 h 4810"/>
                              <a:gd name="T44" fmla="+- 0 1904 1759"/>
                              <a:gd name="T45" fmla="*/ T44 w 2764"/>
                              <a:gd name="T46" fmla="+- 0 13098 9309"/>
                              <a:gd name="T47" fmla="*/ 13098 h 4810"/>
                              <a:gd name="T48" fmla="+- 0 1807 1759"/>
                              <a:gd name="T49" fmla="*/ T48 w 2764"/>
                              <a:gd name="T50" fmla="+- 0 13541 9309"/>
                              <a:gd name="T51" fmla="*/ 13541 h 4810"/>
                              <a:gd name="T52" fmla="+- 0 1766 1759"/>
                              <a:gd name="T53" fmla="*/ T52 w 2764"/>
                              <a:gd name="T54" fmla="+- 0 13990 9309"/>
                              <a:gd name="T55" fmla="*/ 13990 h 4810"/>
                              <a:gd name="T56" fmla="+- 0 1759 1759"/>
                              <a:gd name="T57" fmla="*/ T56 w 2764"/>
                              <a:gd name="T58" fmla="+- 0 14014 9309"/>
                              <a:gd name="T59" fmla="*/ 14014 h 4810"/>
                              <a:gd name="T60" fmla="+- 0 1807 1759"/>
                              <a:gd name="T61" fmla="*/ T60 w 2764"/>
                              <a:gd name="T62" fmla="+- 0 14119 9309"/>
                              <a:gd name="T63" fmla="*/ 14119 h 4810"/>
                              <a:gd name="T64" fmla="+- 0 1807 1759"/>
                              <a:gd name="T65" fmla="*/ T64 w 2764"/>
                              <a:gd name="T66" fmla="+- 0 13990 9309"/>
                              <a:gd name="T67" fmla="*/ 13990 h 4810"/>
                              <a:gd name="T68" fmla="+- 0 1849 1759"/>
                              <a:gd name="T69" fmla="*/ T68 w 2764"/>
                              <a:gd name="T70" fmla="+- 0 13547 9309"/>
                              <a:gd name="T71" fmla="*/ 13547 h 4810"/>
                              <a:gd name="T72" fmla="+- 0 1945 1759"/>
                              <a:gd name="T73" fmla="*/ T72 w 2764"/>
                              <a:gd name="T74" fmla="+- 0 13104 9309"/>
                              <a:gd name="T75" fmla="*/ 13104 h 4810"/>
                              <a:gd name="T76" fmla="+- 0 2068 1759"/>
                              <a:gd name="T77" fmla="*/ T76 w 2764"/>
                              <a:gd name="T78" fmla="+- 0 12667 9309"/>
                              <a:gd name="T79" fmla="*/ 12667 h 4810"/>
                              <a:gd name="T80" fmla="+- 0 2247 1759"/>
                              <a:gd name="T81" fmla="*/ T80 w 2764"/>
                              <a:gd name="T82" fmla="+- 0 12249 9309"/>
                              <a:gd name="T83" fmla="*/ 12249 h 4810"/>
                              <a:gd name="T84" fmla="+- 0 2446 1759"/>
                              <a:gd name="T85" fmla="*/ T84 w 2764"/>
                              <a:gd name="T86" fmla="+- 0 11837 9309"/>
                              <a:gd name="T87" fmla="*/ 11837 h 4810"/>
                              <a:gd name="T88" fmla="+- 0 2673 1759"/>
                              <a:gd name="T89" fmla="*/ T88 w 2764"/>
                              <a:gd name="T90" fmla="+- 0 11437 9309"/>
                              <a:gd name="T91" fmla="*/ 11437 h 4810"/>
                              <a:gd name="T92" fmla="+- 0 2934 1759"/>
                              <a:gd name="T93" fmla="*/ T92 w 2764"/>
                              <a:gd name="T94" fmla="+- 0 11056 9309"/>
                              <a:gd name="T95" fmla="*/ 11056 h 4810"/>
                              <a:gd name="T96" fmla="+- 0 3209 1759"/>
                              <a:gd name="T97" fmla="*/ T96 w 2764"/>
                              <a:gd name="T98" fmla="+- 0 10674 9309"/>
                              <a:gd name="T99" fmla="*/ 10674 h 4810"/>
                              <a:gd name="T100" fmla="+- 0 3512 1759"/>
                              <a:gd name="T101" fmla="*/ T100 w 2764"/>
                              <a:gd name="T102" fmla="+- 0 10318 9309"/>
                              <a:gd name="T103" fmla="*/ 10318 h 4810"/>
                              <a:gd name="T104" fmla="+- 0 3752 1759"/>
                              <a:gd name="T105" fmla="*/ T104 w 2764"/>
                              <a:gd name="T106" fmla="+- 0 10053 9309"/>
                              <a:gd name="T107" fmla="*/ 10053 h 4810"/>
                              <a:gd name="T108" fmla="+- 0 3993 1759"/>
                              <a:gd name="T109" fmla="*/ T108 w 2764"/>
                              <a:gd name="T110" fmla="+- 0 9795 9309"/>
                              <a:gd name="T111" fmla="*/ 9795 h 4810"/>
                              <a:gd name="T112" fmla="+- 0 4254 1759"/>
                              <a:gd name="T113" fmla="*/ T112 w 2764"/>
                              <a:gd name="T114" fmla="+- 0 9549 9309"/>
                              <a:gd name="T115" fmla="*/ 9549 h 4810"/>
                              <a:gd name="T116" fmla="+- 0 4522 1759"/>
                              <a:gd name="T117" fmla="*/ T116 w 2764"/>
                              <a:gd name="T118" fmla="+- 0 9315 9309"/>
                              <a:gd name="T119" fmla="*/ 9315 h 4810"/>
                              <a:gd name="T120" fmla="+- 0 4522 1759"/>
                              <a:gd name="T121" fmla="*/ T120 w 2764"/>
                              <a:gd name="T122" fmla="+- 0 9309 9309"/>
                              <a:gd name="T123" fmla="*/ 9309 h 4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64" h="4810">
                                <a:moveTo>
                                  <a:pt x="2763" y="0"/>
                                </a:moveTo>
                                <a:lnTo>
                                  <a:pt x="2488" y="234"/>
                                </a:lnTo>
                                <a:lnTo>
                                  <a:pt x="2227" y="480"/>
                                </a:lnTo>
                                <a:lnTo>
                                  <a:pt x="1973" y="738"/>
                                </a:lnTo>
                                <a:lnTo>
                                  <a:pt x="1739" y="1003"/>
                                </a:lnTo>
                                <a:lnTo>
                                  <a:pt x="1437" y="1353"/>
                                </a:lnTo>
                                <a:lnTo>
                                  <a:pt x="1148" y="1728"/>
                                </a:lnTo>
                                <a:lnTo>
                                  <a:pt x="894" y="2110"/>
                                </a:lnTo>
                                <a:lnTo>
                                  <a:pt x="653" y="2516"/>
                                </a:lnTo>
                                <a:lnTo>
                                  <a:pt x="454" y="2922"/>
                                </a:lnTo>
                                <a:lnTo>
                                  <a:pt x="275" y="3352"/>
                                </a:lnTo>
                                <a:lnTo>
                                  <a:pt x="145" y="3789"/>
                                </a:lnTo>
                                <a:lnTo>
                                  <a:pt x="48" y="4232"/>
                                </a:lnTo>
                                <a:lnTo>
                                  <a:pt x="7" y="4681"/>
                                </a:lnTo>
                                <a:lnTo>
                                  <a:pt x="0" y="4705"/>
                                </a:lnTo>
                                <a:lnTo>
                                  <a:pt x="48" y="4810"/>
                                </a:lnTo>
                                <a:lnTo>
                                  <a:pt x="48" y="4681"/>
                                </a:lnTo>
                                <a:lnTo>
                                  <a:pt x="90" y="4238"/>
                                </a:lnTo>
                                <a:lnTo>
                                  <a:pt x="186" y="3795"/>
                                </a:lnTo>
                                <a:lnTo>
                                  <a:pt x="309" y="3358"/>
                                </a:lnTo>
                                <a:lnTo>
                                  <a:pt x="488" y="2940"/>
                                </a:lnTo>
                                <a:lnTo>
                                  <a:pt x="687" y="2528"/>
                                </a:lnTo>
                                <a:lnTo>
                                  <a:pt x="914" y="2128"/>
                                </a:lnTo>
                                <a:lnTo>
                                  <a:pt x="1175" y="1747"/>
                                </a:lnTo>
                                <a:lnTo>
                                  <a:pt x="1450" y="1365"/>
                                </a:lnTo>
                                <a:lnTo>
                                  <a:pt x="1753" y="1009"/>
                                </a:lnTo>
                                <a:lnTo>
                                  <a:pt x="1993" y="744"/>
                                </a:lnTo>
                                <a:lnTo>
                                  <a:pt x="2234" y="486"/>
                                </a:lnTo>
                                <a:lnTo>
                                  <a:pt x="2495" y="240"/>
                                </a:lnTo>
                                <a:lnTo>
                                  <a:pt x="2763" y="6"/>
                                </a:lnTo>
                                <a:lnTo>
                                  <a:pt x="2763"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5"/>
                        <wps:cNvSpPr>
                          <a:spLocks/>
                        </wps:cNvSpPr>
                        <wps:spPr bwMode="auto">
                          <a:xfrm>
                            <a:off x="1759" y="9309"/>
                            <a:ext cx="2764" cy="4810"/>
                          </a:xfrm>
                          <a:custGeom>
                            <a:avLst/>
                            <a:gdLst>
                              <a:gd name="T0" fmla="+- 0 4522 1759"/>
                              <a:gd name="T1" fmla="*/ T0 w 2764"/>
                              <a:gd name="T2" fmla="+- 0 9309 9309"/>
                              <a:gd name="T3" fmla="*/ 9309 h 4810"/>
                              <a:gd name="T4" fmla="+- 0 4522 1759"/>
                              <a:gd name="T5" fmla="*/ T4 w 2764"/>
                              <a:gd name="T6" fmla="+- 0 9315 9309"/>
                              <a:gd name="T7" fmla="*/ 9315 h 4810"/>
                              <a:gd name="T8" fmla="+- 0 4254 1759"/>
                              <a:gd name="T9" fmla="*/ T8 w 2764"/>
                              <a:gd name="T10" fmla="+- 0 9549 9309"/>
                              <a:gd name="T11" fmla="*/ 9549 h 4810"/>
                              <a:gd name="T12" fmla="+- 0 3993 1759"/>
                              <a:gd name="T13" fmla="*/ T12 w 2764"/>
                              <a:gd name="T14" fmla="+- 0 9795 9309"/>
                              <a:gd name="T15" fmla="*/ 9795 h 4810"/>
                              <a:gd name="T16" fmla="+- 0 3752 1759"/>
                              <a:gd name="T17" fmla="*/ T16 w 2764"/>
                              <a:gd name="T18" fmla="+- 0 10053 9309"/>
                              <a:gd name="T19" fmla="*/ 10053 h 4810"/>
                              <a:gd name="T20" fmla="+- 0 3512 1759"/>
                              <a:gd name="T21" fmla="*/ T20 w 2764"/>
                              <a:gd name="T22" fmla="+- 0 10318 9309"/>
                              <a:gd name="T23" fmla="*/ 10318 h 4810"/>
                              <a:gd name="T24" fmla="+- 0 3209 1759"/>
                              <a:gd name="T25" fmla="*/ T24 w 2764"/>
                              <a:gd name="T26" fmla="+- 0 10674 9309"/>
                              <a:gd name="T27" fmla="*/ 10674 h 4810"/>
                              <a:gd name="T28" fmla="+- 0 2934 1759"/>
                              <a:gd name="T29" fmla="*/ T28 w 2764"/>
                              <a:gd name="T30" fmla="+- 0 11056 9309"/>
                              <a:gd name="T31" fmla="*/ 11056 h 4810"/>
                              <a:gd name="T32" fmla="+- 0 2673 1759"/>
                              <a:gd name="T33" fmla="*/ T32 w 2764"/>
                              <a:gd name="T34" fmla="+- 0 11437 9309"/>
                              <a:gd name="T35" fmla="*/ 11437 h 4810"/>
                              <a:gd name="T36" fmla="+- 0 2446 1759"/>
                              <a:gd name="T37" fmla="*/ T36 w 2764"/>
                              <a:gd name="T38" fmla="+- 0 11837 9309"/>
                              <a:gd name="T39" fmla="*/ 11837 h 4810"/>
                              <a:gd name="T40" fmla="+- 0 2247 1759"/>
                              <a:gd name="T41" fmla="*/ T40 w 2764"/>
                              <a:gd name="T42" fmla="+- 0 12249 9309"/>
                              <a:gd name="T43" fmla="*/ 12249 h 4810"/>
                              <a:gd name="T44" fmla="+- 0 2068 1759"/>
                              <a:gd name="T45" fmla="*/ T44 w 2764"/>
                              <a:gd name="T46" fmla="+- 0 12667 9309"/>
                              <a:gd name="T47" fmla="*/ 12667 h 4810"/>
                              <a:gd name="T48" fmla="+- 0 1945 1759"/>
                              <a:gd name="T49" fmla="*/ T48 w 2764"/>
                              <a:gd name="T50" fmla="+- 0 13104 9309"/>
                              <a:gd name="T51" fmla="*/ 13104 h 4810"/>
                              <a:gd name="T52" fmla="+- 0 1849 1759"/>
                              <a:gd name="T53" fmla="*/ T52 w 2764"/>
                              <a:gd name="T54" fmla="+- 0 13547 9309"/>
                              <a:gd name="T55" fmla="*/ 13547 h 4810"/>
                              <a:gd name="T56" fmla="+- 0 1807 1759"/>
                              <a:gd name="T57" fmla="*/ T56 w 2764"/>
                              <a:gd name="T58" fmla="+- 0 13990 9309"/>
                              <a:gd name="T59" fmla="*/ 13990 h 4810"/>
                              <a:gd name="T60" fmla="+- 0 1807 1759"/>
                              <a:gd name="T61" fmla="*/ T60 w 2764"/>
                              <a:gd name="T62" fmla="+- 0 14119 9309"/>
                              <a:gd name="T63" fmla="*/ 14119 h 4810"/>
                              <a:gd name="T64" fmla="+- 0 1759 1759"/>
                              <a:gd name="T65" fmla="*/ T64 w 2764"/>
                              <a:gd name="T66" fmla="+- 0 14014 9309"/>
                              <a:gd name="T67" fmla="*/ 14014 h 4810"/>
                              <a:gd name="T68" fmla="+- 0 1766 1759"/>
                              <a:gd name="T69" fmla="*/ T68 w 2764"/>
                              <a:gd name="T70" fmla="+- 0 13990 9309"/>
                              <a:gd name="T71" fmla="*/ 13990 h 4810"/>
                              <a:gd name="T72" fmla="+- 0 1807 1759"/>
                              <a:gd name="T73" fmla="*/ T72 w 2764"/>
                              <a:gd name="T74" fmla="+- 0 13541 9309"/>
                              <a:gd name="T75" fmla="*/ 13541 h 4810"/>
                              <a:gd name="T76" fmla="+- 0 1904 1759"/>
                              <a:gd name="T77" fmla="*/ T76 w 2764"/>
                              <a:gd name="T78" fmla="+- 0 13098 9309"/>
                              <a:gd name="T79" fmla="*/ 13098 h 4810"/>
                              <a:gd name="T80" fmla="+- 0 2034 1759"/>
                              <a:gd name="T81" fmla="*/ T80 w 2764"/>
                              <a:gd name="T82" fmla="+- 0 12661 9309"/>
                              <a:gd name="T83" fmla="*/ 12661 h 4810"/>
                              <a:gd name="T84" fmla="+- 0 2213 1759"/>
                              <a:gd name="T85" fmla="*/ T84 w 2764"/>
                              <a:gd name="T86" fmla="+- 0 12231 9309"/>
                              <a:gd name="T87" fmla="*/ 12231 h 4810"/>
                              <a:gd name="T88" fmla="+- 0 2412 1759"/>
                              <a:gd name="T89" fmla="*/ T88 w 2764"/>
                              <a:gd name="T90" fmla="+- 0 11825 9309"/>
                              <a:gd name="T91" fmla="*/ 11825 h 4810"/>
                              <a:gd name="T92" fmla="+- 0 2653 1759"/>
                              <a:gd name="T93" fmla="*/ T92 w 2764"/>
                              <a:gd name="T94" fmla="+- 0 11419 9309"/>
                              <a:gd name="T95" fmla="*/ 11419 h 4810"/>
                              <a:gd name="T96" fmla="+- 0 2907 1759"/>
                              <a:gd name="T97" fmla="*/ T96 w 2764"/>
                              <a:gd name="T98" fmla="+- 0 11037 9309"/>
                              <a:gd name="T99" fmla="*/ 11037 h 4810"/>
                              <a:gd name="T100" fmla="+- 0 3196 1759"/>
                              <a:gd name="T101" fmla="*/ T100 w 2764"/>
                              <a:gd name="T102" fmla="+- 0 10662 9309"/>
                              <a:gd name="T103" fmla="*/ 10662 h 4810"/>
                              <a:gd name="T104" fmla="+- 0 3498 1759"/>
                              <a:gd name="T105" fmla="*/ T104 w 2764"/>
                              <a:gd name="T106" fmla="+- 0 10312 9309"/>
                              <a:gd name="T107" fmla="*/ 10312 h 4810"/>
                              <a:gd name="T108" fmla="+- 0 3732 1759"/>
                              <a:gd name="T109" fmla="*/ T108 w 2764"/>
                              <a:gd name="T110" fmla="+- 0 10047 9309"/>
                              <a:gd name="T111" fmla="*/ 10047 h 4810"/>
                              <a:gd name="T112" fmla="+- 0 3986 1759"/>
                              <a:gd name="T113" fmla="*/ T112 w 2764"/>
                              <a:gd name="T114" fmla="+- 0 9789 9309"/>
                              <a:gd name="T115" fmla="*/ 9789 h 4810"/>
                              <a:gd name="T116" fmla="+- 0 4247 1759"/>
                              <a:gd name="T117" fmla="*/ T116 w 2764"/>
                              <a:gd name="T118" fmla="+- 0 9543 9309"/>
                              <a:gd name="T119" fmla="*/ 9543 h 4810"/>
                              <a:gd name="T120" fmla="+- 0 4522 1759"/>
                              <a:gd name="T121" fmla="*/ T120 w 2764"/>
                              <a:gd name="T122" fmla="+- 0 9309 9309"/>
                              <a:gd name="T123" fmla="*/ 9309 h 4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64" h="4810">
                                <a:moveTo>
                                  <a:pt x="2763" y="0"/>
                                </a:moveTo>
                                <a:lnTo>
                                  <a:pt x="2763" y="6"/>
                                </a:lnTo>
                                <a:lnTo>
                                  <a:pt x="2495" y="240"/>
                                </a:lnTo>
                                <a:lnTo>
                                  <a:pt x="2234" y="486"/>
                                </a:lnTo>
                                <a:lnTo>
                                  <a:pt x="1993" y="744"/>
                                </a:lnTo>
                                <a:lnTo>
                                  <a:pt x="1753" y="1009"/>
                                </a:lnTo>
                                <a:lnTo>
                                  <a:pt x="1450" y="1365"/>
                                </a:lnTo>
                                <a:lnTo>
                                  <a:pt x="1175" y="1747"/>
                                </a:lnTo>
                                <a:lnTo>
                                  <a:pt x="914" y="2128"/>
                                </a:lnTo>
                                <a:lnTo>
                                  <a:pt x="687" y="2528"/>
                                </a:lnTo>
                                <a:lnTo>
                                  <a:pt x="488" y="2940"/>
                                </a:lnTo>
                                <a:lnTo>
                                  <a:pt x="309" y="3358"/>
                                </a:lnTo>
                                <a:lnTo>
                                  <a:pt x="186" y="3795"/>
                                </a:lnTo>
                                <a:lnTo>
                                  <a:pt x="90" y="4238"/>
                                </a:lnTo>
                                <a:lnTo>
                                  <a:pt x="48" y="4681"/>
                                </a:lnTo>
                                <a:lnTo>
                                  <a:pt x="48" y="4810"/>
                                </a:lnTo>
                                <a:lnTo>
                                  <a:pt x="0" y="4705"/>
                                </a:lnTo>
                                <a:lnTo>
                                  <a:pt x="7" y="4681"/>
                                </a:lnTo>
                                <a:lnTo>
                                  <a:pt x="48" y="4232"/>
                                </a:lnTo>
                                <a:lnTo>
                                  <a:pt x="145" y="3789"/>
                                </a:lnTo>
                                <a:lnTo>
                                  <a:pt x="275" y="3352"/>
                                </a:lnTo>
                                <a:lnTo>
                                  <a:pt x="454" y="2922"/>
                                </a:lnTo>
                                <a:lnTo>
                                  <a:pt x="653" y="2516"/>
                                </a:lnTo>
                                <a:lnTo>
                                  <a:pt x="894" y="2110"/>
                                </a:lnTo>
                                <a:lnTo>
                                  <a:pt x="1148" y="1728"/>
                                </a:lnTo>
                                <a:lnTo>
                                  <a:pt x="1437" y="1353"/>
                                </a:lnTo>
                                <a:lnTo>
                                  <a:pt x="1739" y="1003"/>
                                </a:lnTo>
                                <a:lnTo>
                                  <a:pt x="1973" y="738"/>
                                </a:lnTo>
                                <a:lnTo>
                                  <a:pt x="2227" y="480"/>
                                </a:lnTo>
                                <a:lnTo>
                                  <a:pt x="2488" y="234"/>
                                </a:lnTo>
                                <a:lnTo>
                                  <a:pt x="2763"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AutoShape 14"/>
                        <wps:cNvSpPr>
                          <a:spLocks/>
                        </wps:cNvSpPr>
                        <wps:spPr bwMode="auto">
                          <a:xfrm>
                            <a:off x="1759" y="14168"/>
                            <a:ext cx="255" cy="1206"/>
                          </a:xfrm>
                          <a:custGeom>
                            <a:avLst/>
                            <a:gdLst>
                              <a:gd name="T0" fmla="+- 0 1983 1759"/>
                              <a:gd name="T1" fmla="*/ T0 w 255"/>
                              <a:gd name="T2" fmla="+- 0 15311 14168"/>
                              <a:gd name="T3" fmla="*/ 15311 h 1206"/>
                              <a:gd name="T4" fmla="+- 0 1986 1759"/>
                              <a:gd name="T5" fmla="*/ T4 w 255"/>
                              <a:gd name="T6" fmla="+- 0 15325 14168"/>
                              <a:gd name="T7" fmla="*/ 15325 h 1206"/>
                              <a:gd name="T8" fmla="+- 0 2014 1759"/>
                              <a:gd name="T9" fmla="*/ T8 w 255"/>
                              <a:gd name="T10" fmla="+- 0 15374 14168"/>
                              <a:gd name="T11" fmla="*/ 15374 h 1206"/>
                              <a:gd name="T12" fmla="+- 0 1983 1759"/>
                              <a:gd name="T13" fmla="*/ T12 w 255"/>
                              <a:gd name="T14" fmla="+- 0 15311 14168"/>
                              <a:gd name="T15" fmla="*/ 15311 h 1206"/>
                              <a:gd name="T16" fmla="+- 0 1759 1759"/>
                              <a:gd name="T17" fmla="*/ T16 w 255"/>
                              <a:gd name="T18" fmla="+- 0 14168 14168"/>
                              <a:gd name="T19" fmla="*/ 14168 h 1206"/>
                              <a:gd name="T20" fmla="+- 0 1766 1759"/>
                              <a:gd name="T21" fmla="*/ T20 w 255"/>
                              <a:gd name="T22" fmla="+- 0 14414 14168"/>
                              <a:gd name="T23" fmla="*/ 14414 h 1206"/>
                              <a:gd name="T24" fmla="+- 0 1794 1759"/>
                              <a:gd name="T25" fmla="*/ T24 w 255"/>
                              <a:gd name="T26" fmla="+- 0 14666 14168"/>
                              <a:gd name="T27" fmla="*/ 14666 h 1206"/>
                              <a:gd name="T28" fmla="+- 0 1862 1759"/>
                              <a:gd name="T29" fmla="*/ T28 w 255"/>
                              <a:gd name="T30" fmla="+- 0 15066 14168"/>
                              <a:gd name="T31" fmla="*/ 15066 h 1206"/>
                              <a:gd name="T32" fmla="+- 0 1911 1759"/>
                              <a:gd name="T33" fmla="*/ T32 w 255"/>
                              <a:gd name="T34" fmla="+- 0 15165 14168"/>
                              <a:gd name="T35" fmla="*/ 15165 h 1206"/>
                              <a:gd name="T36" fmla="+- 0 1983 1759"/>
                              <a:gd name="T37" fmla="*/ T36 w 255"/>
                              <a:gd name="T38" fmla="+- 0 15311 14168"/>
                              <a:gd name="T39" fmla="*/ 15311 h 1206"/>
                              <a:gd name="T40" fmla="+- 0 1904 1759"/>
                              <a:gd name="T41" fmla="*/ T40 w 255"/>
                              <a:gd name="T42" fmla="+- 0 14992 14168"/>
                              <a:gd name="T43" fmla="*/ 14992 h 1206"/>
                              <a:gd name="T44" fmla="+- 0 1842 1759"/>
                              <a:gd name="T45" fmla="*/ T44 w 255"/>
                              <a:gd name="T46" fmla="+- 0 14660 14168"/>
                              <a:gd name="T47" fmla="*/ 14660 h 1206"/>
                              <a:gd name="T48" fmla="+- 0 1807 1759"/>
                              <a:gd name="T49" fmla="*/ T48 w 255"/>
                              <a:gd name="T50" fmla="+- 0 14279 14168"/>
                              <a:gd name="T51" fmla="*/ 14279 h 1206"/>
                              <a:gd name="T52" fmla="+- 0 1800 1759"/>
                              <a:gd name="T53" fmla="*/ T52 w 255"/>
                              <a:gd name="T54" fmla="+- 0 14260 14168"/>
                              <a:gd name="T55" fmla="*/ 14260 h 1206"/>
                              <a:gd name="T56" fmla="+- 0 1759 1759"/>
                              <a:gd name="T57" fmla="*/ T56 w 255"/>
                              <a:gd name="T58" fmla="+- 0 14168 14168"/>
                              <a:gd name="T59" fmla="*/ 14168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5" h="1206">
                                <a:moveTo>
                                  <a:pt x="224" y="1143"/>
                                </a:moveTo>
                                <a:lnTo>
                                  <a:pt x="227" y="1157"/>
                                </a:lnTo>
                                <a:lnTo>
                                  <a:pt x="255" y="1206"/>
                                </a:lnTo>
                                <a:lnTo>
                                  <a:pt x="224" y="1143"/>
                                </a:lnTo>
                                <a:close/>
                                <a:moveTo>
                                  <a:pt x="0" y="0"/>
                                </a:moveTo>
                                <a:lnTo>
                                  <a:pt x="7" y="246"/>
                                </a:lnTo>
                                <a:lnTo>
                                  <a:pt x="35" y="498"/>
                                </a:lnTo>
                                <a:lnTo>
                                  <a:pt x="103" y="898"/>
                                </a:lnTo>
                                <a:lnTo>
                                  <a:pt x="152" y="997"/>
                                </a:lnTo>
                                <a:lnTo>
                                  <a:pt x="224" y="1143"/>
                                </a:lnTo>
                                <a:lnTo>
                                  <a:pt x="145" y="824"/>
                                </a:lnTo>
                                <a:lnTo>
                                  <a:pt x="83" y="492"/>
                                </a:lnTo>
                                <a:lnTo>
                                  <a:pt x="48" y="111"/>
                                </a:lnTo>
                                <a:lnTo>
                                  <a:pt x="41" y="9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3"/>
                        <wps:cNvSpPr>
                          <a:spLocks/>
                        </wps:cNvSpPr>
                        <wps:spPr bwMode="auto">
                          <a:xfrm>
                            <a:off x="1759" y="14168"/>
                            <a:ext cx="255" cy="1206"/>
                          </a:xfrm>
                          <a:custGeom>
                            <a:avLst/>
                            <a:gdLst>
                              <a:gd name="T0" fmla="+- 0 1759 1759"/>
                              <a:gd name="T1" fmla="*/ T0 w 255"/>
                              <a:gd name="T2" fmla="+- 0 14168 14168"/>
                              <a:gd name="T3" fmla="*/ 14168 h 1206"/>
                              <a:gd name="T4" fmla="+- 0 1800 1759"/>
                              <a:gd name="T5" fmla="*/ T4 w 255"/>
                              <a:gd name="T6" fmla="+- 0 14260 14168"/>
                              <a:gd name="T7" fmla="*/ 14260 h 1206"/>
                              <a:gd name="T8" fmla="+- 0 1807 1759"/>
                              <a:gd name="T9" fmla="*/ T8 w 255"/>
                              <a:gd name="T10" fmla="+- 0 14279 14168"/>
                              <a:gd name="T11" fmla="*/ 14279 h 1206"/>
                              <a:gd name="T12" fmla="+- 0 1842 1759"/>
                              <a:gd name="T13" fmla="*/ T12 w 255"/>
                              <a:gd name="T14" fmla="+- 0 14660 14168"/>
                              <a:gd name="T15" fmla="*/ 14660 h 1206"/>
                              <a:gd name="T16" fmla="+- 0 1904 1759"/>
                              <a:gd name="T17" fmla="*/ T16 w 255"/>
                              <a:gd name="T18" fmla="+- 0 14992 14168"/>
                              <a:gd name="T19" fmla="*/ 14992 h 1206"/>
                              <a:gd name="T20" fmla="+- 0 1986 1759"/>
                              <a:gd name="T21" fmla="*/ T20 w 255"/>
                              <a:gd name="T22" fmla="+- 0 15325 14168"/>
                              <a:gd name="T23" fmla="*/ 15325 h 1206"/>
                              <a:gd name="T24" fmla="+- 0 2014 1759"/>
                              <a:gd name="T25" fmla="*/ T24 w 255"/>
                              <a:gd name="T26" fmla="+- 0 15374 14168"/>
                              <a:gd name="T27" fmla="*/ 15374 h 1206"/>
                              <a:gd name="T28" fmla="+- 0 1911 1759"/>
                              <a:gd name="T29" fmla="*/ T28 w 255"/>
                              <a:gd name="T30" fmla="+- 0 15165 14168"/>
                              <a:gd name="T31" fmla="*/ 15165 h 1206"/>
                              <a:gd name="T32" fmla="+- 0 1862 1759"/>
                              <a:gd name="T33" fmla="*/ T32 w 255"/>
                              <a:gd name="T34" fmla="+- 0 15066 14168"/>
                              <a:gd name="T35" fmla="*/ 15066 h 1206"/>
                              <a:gd name="T36" fmla="+- 0 1794 1759"/>
                              <a:gd name="T37" fmla="*/ T36 w 255"/>
                              <a:gd name="T38" fmla="+- 0 14666 14168"/>
                              <a:gd name="T39" fmla="*/ 14666 h 1206"/>
                              <a:gd name="T40" fmla="+- 0 1766 1759"/>
                              <a:gd name="T41" fmla="*/ T40 w 255"/>
                              <a:gd name="T42" fmla="+- 0 14414 14168"/>
                              <a:gd name="T43" fmla="*/ 14414 h 1206"/>
                              <a:gd name="T44" fmla="+- 0 1759 1759"/>
                              <a:gd name="T45" fmla="*/ T44 w 255"/>
                              <a:gd name="T46" fmla="+- 0 14168 14168"/>
                              <a:gd name="T47" fmla="*/ 14168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5" h="1206">
                                <a:moveTo>
                                  <a:pt x="0" y="0"/>
                                </a:moveTo>
                                <a:lnTo>
                                  <a:pt x="41" y="92"/>
                                </a:lnTo>
                                <a:lnTo>
                                  <a:pt x="48" y="111"/>
                                </a:lnTo>
                                <a:lnTo>
                                  <a:pt x="83" y="492"/>
                                </a:lnTo>
                                <a:lnTo>
                                  <a:pt x="145" y="824"/>
                                </a:lnTo>
                                <a:lnTo>
                                  <a:pt x="227" y="1157"/>
                                </a:lnTo>
                                <a:lnTo>
                                  <a:pt x="255" y="1206"/>
                                </a:lnTo>
                                <a:lnTo>
                                  <a:pt x="152" y="997"/>
                                </a:lnTo>
                                <a:lnTo>
                                  <a:pt x="103" y="898"/>
                                </a:lnTo>
                                <a:lnTo>
                                  <a:pt x="35" y="498"/>
                                </a:lnTo>
                                <a:lnTo>
                                  <a:pt x="7" y="24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12"/>
                        <wps:cNvSpPr>
                          <a:spLocks/>
                        </wps:cNvSpPr>
                        <wps:spPr bwMode="auto">
                          <a:xfrm>
                            <a:off x="1958" y="15404"/>
                            <a:ext cx="214" cy="407"/>
                          </a:xfrm>
                          <a:custGeom>
                            <a:avLst/>
                            <a:gdLst>
                              <a:gd name="T0" fmla="+- 0 1959 1959"/>
                              <a:gd name="T1" fmla="*/ T0 w 214"/>
                              <a:gd name="T2" fmla="+- 0 15404 15404"/>
                              <a:gd name="T3" fmla="*/ 15404 h 407"/>
                              <a:gd name="T4" fmla="+- 0 2124 1959"/>
                              <a:gd name="T5" fmla="*/ T4 w 214"/>
                              <a:gd name="T6" fmla="+- 0 15810 15404"/>
                              <a:gd name="T7" fmla="*/ 15810 h 407"/>
                              <a:gd name="T8" fmla="+- 0 2172 1959"/>
                              <a:gd name="T9" fmla="*/ T8 w 214"/>
                              <a:gd name="T10" fmla="+- 0 15810 15404"/>
                              <a:gd name="T11" fmla="*/ 15810 h 407"/>
                              <a:gd name="T12" fmla="+- 0 1959 1959"/>
                              <a:gd name="T13" fmla="*/ T12 w 214"/>
                              <a:gd name="T14" fmla="+- 0 15404 15404"/>
                              <a:gd name="T15" fmla="*/ 15404 h 407"/>
                            </a:gdLst>
                            <a:ahLst/>
                            <a:cxnLst>
                              <a:cxn ang="0">
                                <a:pos x="T1" y="T3"/>
                              </a:cxn>
                              <a:cxn ang="0">
                                <a:pos x="T5" y="T7"/>
                              </a:cxn>
                              <a:cxn ang="0">
                                <a:pos x="T9" y="T11"/>
                              </a:cxn>
                              <a:cxn ang="0">
                                <a:pos x="T13" y="T15"/>
                              </a:cxn>
                            </a:cxnLst>
                            <a:rect l="0" t="0" r="r" b="b"/>
                            <a:pathLst>
                              <a:path w="214" h="407">
                                <a:moveTo>
                                  <a:pt x="0" y="0"/>
                                </a:moveTo>
                                <a:lnTo>
                                  <a:pt x="165" y="406"/>
                                </a:lnTo>
                                <a:lnTo>
                                  <a:pt x="213" y="406"/>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1"/>
                        <wps:cNvSpPr>
                          <a:spLocks/>
                        </wps:cNvSpPr>
                        <wps:spPr bwMode="auto">
                          <a:xfrm>
                            <a:off x="1958" y="15404"/>
                            <a:ext cx="214" cy="407"/>
                          </a:xfrm>
                          <a:custGeom>
                            <a:avLst/>
                            <a:gdLst>
                              <a:gd name="T0" fmla="+- 0 1959 1959"/>
                              <a:gd name="T1" fmla="*/ T0 w 214"/>
                              <a:gd name="T2" fmla="+- 0 15404 15404"/>
                              <a:gd name="T3" fmla="*/ 15404 h 407"/>
                              <a:gd name="T4" fmla="+- 0 2172 1959"/>
                              <a:gd name="T5" fmla="*/ T4 w 214"/>
                              <a:gd name="T6" fmla="+- 0 15810 15404"/>
                              <a:gd name="T7" fmla="*/ 15810 h 407"/>
                              <a:gd name="T8" fmla="+- 0 2124 1959"/>
                              <a:gd name="T9" fmla="*/ T8 w 214"/>
                              <a:gd name="T10" fmla="+- 0 15810 15404"/>
                              <a:gd name="T11" fmla="*/ 15810 h 407"/>
                              <a:gd name="T12" fmla="+- 0 1959 1959"/>
                              <a:gd name="T13" fmla="*/ T12 w 214"/>
                              <a:gd name="T14" fmla="+- 0 15404 15404"/>
                              <a:gd name="T15" fmla="*/ 15404 h 407"/>
                            </a:gdLst>
                            <a:ahLst/>
                            <a:cxnLst>
                              <a:cxn ang="0">
                                <a:pos x="T1" y="T3"/>
                              </a:cxn>
                              <a:cxn ang="0">
                                <a:pos x="T5" y="T7"/>
                              </a:cxn>
                              <a:cxn ang="0">
                                <a:pos x="T9" y="T11"/>
                              </a:cxn>
                              <a:cxn ang="0">
                                <a:pos x="T13" y="T15"/>
                              </a:cxn>
                            </a:cxnLst>
                            <a:rect l="0" t="0" r="r" b="b"/>
                            <a:pathLst>
                              <a:path w="214" h="407">
                                <a:moveTo>
                                  <a:pt x="0" y="0"/>
                                </a:moveTo>
                                <a:lnTo>
                                  <a:pt x="213" y="406"/>
                                </a:lnTo>
                                <a:lnTo>
                                  <a:pt x="165" y="40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10"/>
                        <wps:cNvSpPr>
                          <a:spLocks/>
                        </wps:cNvSpPr>
                        <wps:spPr bwMode="auto">
                          <a:xfrm>
                            <a:off x="1759" y="14014"/>
                            <a:ext cx="49" cy="265"/>
                          </a:xfrm>
                          <a:custGeom>
                            <a:avLst/>
                            <a:gdLst>
                              <a:gd name="T0" fmla="+- 0 1759 1759"/>
                              <a:gd name="T1" fmla="*/ T0 w 49"/>
                              <a:gd name="T2" fmla="+- 0 14015 14015"/>
                              <a:gd name="T3" fmla="*/ 14015 h 265"/>
                              <a:gd name="T4" fmla="+- 0 1759 1759"/>
                              <a:gd name="T5" fmla="*/ T4 w 49"/>
                              <a:gd name="T6" fmla="+- 0 14168 14015"/>
                              <a:gd name="T7" fmla="*/ 14168 h 265"/>
                              <a:gd name="T8" fmla="+- 0 1800 1759"/>
                              <a:gd name="T9" fmla="*/ T8 w 49"/>
                              <a:gd name="T10" fmla="+- 0 14260 14015"/>
                              <a:gd name="T11" fmla="*/ 14260 h 265"/>
                              <a:gd name="T12" fmla="+- 0 1807 1759"/>
                              <a:gd name="T13" fmla="*/ T12 w 49"/>
                              <a:gd name="T14" fmla="+- 0 14279 14015"/>
                              <a:gd name="T15" fmla="*/ 14279 h 265"/>
                              <a:gd name="T16" fmla="+- 0 1807 1759"/>
                              <a:gd name="T17" fmla="*/ T16 w 49"/>
                              <a:gd name="T18" fmla="+- 0 14119 14015"/>
                              <a:gd name="T19" fmla="*/ 14119 h 265"/>
                              <a:gd name="T20" fmla="+- 0 1759 1759"/>
                              <a:gd name="T21" fmla="*/ T20 w 49"/>
                              <a:gd name="T22" fmla="+- 0 14015 14015"/>
                              <a:gd name="T23" fmla="*/ 14015 h 265"/>
                            </a:gdLst>
                            <a:ahLst/>
                            <a:cxnLst>
                              <a:cxn ang="0">
                                <a:pos x="T1" y="T3"/>
                              </a:cxn>
                              <a:cxn ang="0">
                                <a:pos x="T5" y="T7"/>
                              </a:cxn>
                              <a:cxn ang="0">
                                <a:pos x="T9" y="T11"/>
                              </a:cxn>
                              <a:cxn ang="0">
                                <a:pos x="T13" y="T15"/>
                              </a:cxn>
                              <a:cxn ang="0">
                                <a:pos x="T17" y="T19"/>
                              </a:cxn>
                              <a:cxn ang="0">
                                <a:pos x="T21" y="T23"/>
                              </a:cxn>
                            </a:cxnLst>
                            <a:rect l="0" t="0" r="r" b="b"/>
                            <a:pathLst>
                              <a:path w="49" h="265">
                                <a:moveTo>
                                  <a:pt x="0" y="0"/>
                                </a:moveTo>
                                <a:lnTo>
                                  <a:pt x="0" y="153"/>
                                </a:lnTo>
                                <a:lnTo>
                                  <a:pt x="41" y="245"/>
                                </a:lnTo>
                                <a:lnTo>
                                  <a:pt x="48" y="264"/>
                                </a:lnTo>
                                <a:lnTo>
                                  <a:pt x="48" y="10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9"/>
                        <wps:cNvSpPr>
                          <a:spLocks/>
                        </wps:cNvSpPr>
                        <wps:spPr bwMode="auto">
                          <a:xfrm>
                            <a:off x="1759" y="14014"/>
                            <a:ext cx="49" cy="265"/>
                          </a:xfrm>
                          <a:custGeom>
                            <a:avLst/>
                            <a:gdLst>
                              <a:gd name="T0" fmla="+- 0 1759 1759"/>
                              <a:gd name="T1" fmla="*/ T0 w 49"/>
                              <a:gd name="T2" fmla="+- 0 14015 14015"/>
                              <a:gd name="T3" fmla="*/ 14015 h 265"/>
                              <a:gd name="T4" fmla="+- 0 1807 1759"/>
                              <a:gd name="T5" fmla="*/ T4 w 49"/>
                              <a:gd name="T6" fmla="+- 0 14119 14015"/>
                              <a:gd name="T7" fmla="*/ 14119 h 265"/>
                              <a:gd name="T8" fmla="+- 0 1807 1759"/>
                              <a:gd name="T9" fmla="*/ T8 w 49"/>
                              <a:gd name="T10" fmla="+- 0 14279 14015"/>
                              <a:gd name="T11" fmla="*/ 14279 h 265"/>
                              <a:gd name="T12" fmla="+- 0 1800 1759"/>
                              <a:gd name="T13" fmla="*/ T12 w 49"/>
                              <a:gd name="T14" fmla="+- 0 14260 14015"/>
                              <a:gd name="T15" fmla="*/ 14260 h 265"/>
                              <a:gd name="T16" fmla="+- 0 1759 1759"/>
                              <a:gd name="T17" fmla="*/ T16 w 49"/>
                              <a:gd name="T18" fmla="+- 0 14168 14015"/>
                              <a:gd name="T19" fmla="*/ 14168 h 265"/>
                              <a:gd name="T20" fmla="+- 0 1759 1759"/>
                              <a:gd name="T21" fmla="*/ T20 w 49"/>
                              <a:gd name="T22" fmla="+- 0 14015 14015"/>
                              <a:gd name="T23" fmla="*/ 14015 h 265"/>
                            </a:gdLst>
                            <a:ahLst/>
                            <a:cxnLst>
                              <a:cxn ang="0">
                                <a:pos x="T1" y="T3"/>
                              </a:cxn>
                              <a:cxn ang="0">
                                <a:pos x="T5" y="T7"/>
                              </a:cxn>
                              <a:cxn ang="0">
                                <a:pos x="T9" y="T11"/>
                              </a:cxn>
                              <a:cxn ang="0">
                                <a:pos x="T13" y="T15"/>
                              </a:cxn>
                              <a:cxn ang="0">
                                <a:pos x="T17" y="T19"/>
                              </a:cxn>
                              <a:cxn ang="0">
                                <a:pos x="T21" y="T23"/>
                              </a:cxn>
                            </a:cxnLst>
                            <a:rect l="0" t="0" r="r" b="b"/>
                            <a:pathLst>
                              <a:path w="49" h="265">
                                <a:moveTo>
                                  <a:pt x="0" y="0"/>
                                </a:moveTo>
                                <a:lnTo>
                                  <a:pt x="48" y="104"/>
                                </a:lnTo>
                                <a:lnTo>
                                  <a:pt x="48" y="264"/>
                                </a:lnTo>
                                <a:lnTo>
                                  <a:pt x="41" y="245"/>
                                </a:lnTo>
                                <a:lnTo>
                                  <a:pt x="0" y="15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8"/>
                        <wps:cNvSpPr>
                          <a:spLocks/>
                        </wps:cNvSpPr>
                        <wps:spPr bwMode="auto">
                          <a:xfrm>
                            <a:off x="1862" y="15066"/>
                            <a:ext cx="317" cy="745"/>
                          </a:xfrm>
                          <a:custGeom>
                            <a:avLst/>
                            <a:gdLst>
                              <a:gd name="T0" fmla="+- 0 1862 1862"/>
                              <a:gd name="T1" fmla="*/ T0 w 317"/>
                              <a:gd name="T2" fmla="+- 0 15066 15066"/>
                              <a:gd name="T3" fmla="*/ 15066 h 745"/>
                              <a:gd name="T4" fmla="+- 0 1938 1862"/>
                              <a:gd name="T5" fmla="*/ T4 w 317"/>
                              <a:gd name="T6" fmla="+- 0 15337 15066"/>
                              <a:gd name="T7" fmla="*/ 15337 h 745"/>
                              <a:gd name="T8" fmla="+- 0 1959 1862"/>
                              <a:gd name="T9" fmla="*/ T8 w 317"/>
                              <a:gd name="T10" fmla="+- 0 15405 15066"/>
                              <a:gd name="T11" fmla="*/ 15405 h 745"/>
                              <a:gd name="T12" fmla="+- 0 2172 1862"/>
                              <a:gd name="T13" fmla="*/ T12 w 317"/>
                              <a:gd name="T14" fmla="+- 0 15810 15066"/>
                              <a:gd name="T15" fmla="*/ 15810 h 745"/>
                              <a:gd name="T16" fmla="+- 0 2179 1862"/>
                              <a:gd name="T17" fmla="*/ T16 w 317"/>
                              <a:gd name="T18" fmla="+- 0 15810 15066"/>
                              <a:gd name="T19" fmla="*/ 15810 h 745"/>
                              <a:gd name="T20" fmla="+- 0 2089 1862"/>
                              <a:gd name="T21" fmla="*/ T20 w 317"/>
                              <a:gd name="T22" fmla="+- 0 15595 15066"/>
                              <a:gd name="T23" fmla="*/ 15595 h 745"/>
                              <a:gd name="T24" fmla="+- 0 2014 1862"/>
                              <a:gd name="T25" fmla="*/ T24 w 317"/>
                              <a:gd name="T26" fmla="+- 0 15374 15066"/>
                              <a:gd name="T27" fmla="*/ 15374 h 745"/>
                              <a:gd name="T28" fmla="+- 0 1910 1862"/>
                              <a:gd name="T29" fmla="*/ T28 w 317"/>
                              <a:gd name="T30" fmla="+- 0 15165 15066"/>
                              <a:gd name="T31" fmla="*/ 15165 h 745"/>
                              <a:gd name="T32" fmla="+- 0 1862 1862"/>
                              <a:gd name="T33" fmla="*/ T32 w 317"/>
                              <a:gd name="T34" fmla="+- 0 15066 15066"/>
                              <a:gd name="T35" fmla="*/ 15066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 h="745">
                                <a:moveTo>
                                  <a:pt x="0" y="0"/>
                                </a:moveTo>
                                <a:lnTo>
                                  <a:pt x="76" y="271"/>
                                </a:lnTo>
                                <a:lnTo>
                                  <a:pt x="97" y="339"/>
                                </a:lnTo>
                                <a:lnTo>
                                  <a:pt x="310" y="744"/>
                                </a:lnTo>
                                <a:lnTo>
                                  <a:pt x="317" y="744"/>
                                </a:lnTo>
                                <a:lnTo>
                                  <a:pt x="227" y="529"/>
                                </a:lnTo>
                                <a:lnTo>
                                  <a:pt x="152" y="308"/>
                                </a:lnTo>
                                <a:lnTo>
                                  <a:pt x="48" y="99"/>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7"/>
                        <wps:cNvSpPr>
                          <a:spLocks/>
                        </wps:cNvSpPr>
                        <wps:spPr bwMode="auto">
                          <a:xfrm>
                            <a:off x="1862" y="15066"/>
                            <a:ext cx="317" cy="745"/>
                          </a:xfrm>
                          <a:custGeom>
                            <a:avLst/>
                            <a:gdLst>
                              <a:gd name="T0" fmla="+- 0 1862 1862"/>
                              <a:gd name="T1" fmla="*/ T0 w 317"/>
                              <a:gd name="T2" fmla="+- 0 15066 15066"/>
                              <a:gd name="T3" fmla="*/ 15066 h 745"/>
                              <a:gd name="T4" fmla="+- 0 1910 1862"/>
                              <a:gd name="T5" fmla="*/ T4 w 317"/>
                              <a:gd name="T6" fmla="+- 0 15165 15066"/>
                              <a:gd name="T7" fmla="*/ 15165 h 745"/>
                              <a:gd name="T8" fmla="+- 0 2014 1862"/>
                              <a:gd name="T9" fmla="*/ T8 w 317"/>
                              <a:gd name="T10" fmla="+- 0 15374 15066"/>
                              <a:gd name="T11" fmla="*/ 15374 h 745"/>
                              <a:gd name="T12" fmla="+- 0 2089 1862"/>
                              <a:gd name="T13" fmla="*/ T12 w 317"/>
                              <a:gd name="T14" fmla="+- 0 15595 15066"/>
                              <a:gd name="T15" fmla="*/ 15595 h 745"/>
                              <a:gd name="T16" fmla="+- 0 2179 1862"/>
                              <a:gd name="T17" fmla="*/ T16 w 317"/>
                              <a:gd name="T18" fmla="+- 0 15810 15066"/>
                              <a:gd name="T19" fmla="*/ 15810 h 745"/>
                              <a:gd name="T20" fmla="+- 0 2172 1862"/>
                              <a:gd name="T21" fmla="*/ T20 w 317"/>
                              <a:gd name="T22" fmla="+- 0 15810 15066"/>
                              <a:gd name="T23" fmla="*/ 15810 h 745"/>
                              <a:gd name="T24" fmla="+- 0 1959 1862"/>
                              <a:gd name="T25" fmla="*/ T24 w 317"/>
                              <a:gd name="T26" fmla="+- 0 15405 15066"/>
                              <a:gd name="T27" fmla="*/ 15405 h 745"/>
                              <a:gd name="T28" fmla="+- 0 1938 1862"/>
                              <a:gd name="T29" fmla="*/ T28 w 317"/>
                              <a:gd name="T30" fmla="+- 0 15337 15066"/>
                              <a:gd name="T31" fmla="*/ 15337 h 745"/>
                              <a:gd name="T32" fmla="+- 0 1862 1862"/>
                              <a:gd name="T33" fmla="*/ T32 w 317"/>
                              <a:gd name="T34" fmla="+- 0 15066 15066"/>
                              <a:gd name="T35" fmla="*/ 15066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 h="745">
                                <a:moveTo>
                                  <a:pt x="0" y="0"/>
                                </a:moveTo>
                                <a:lnTo>
                                  <a:pt x="48" y="99"/>
                                </a:lnTo>
                                <a:lnTo>
                                  <a:pt x="152" y="308"/>
                                </a:lnTo>
                                <a:lnTo>
                                  <a:pt x="227" y="529"/>
                                </a:lnTo>
                                <a:lnTo>
                                  <a:pt x="317" y="744"/>
                                </a:lnTo>
                                <a:lnTo>
                                  <a:pt x="310" y="744"/>
                                </a:lnTo>
                                <a:lnTo>
                                  <a:pt x="97" y="339"/>
                                </a:lnTo>
                                <a:lnTo>
                                  <a:pt x="76" y="27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D37DE" id="Group 6" o:spid="_x0000_s1026" style="position:absolute;margin-left:29.75pt;margin-top:38.55pt;width:201.95pt;height:752.4pt;z-index:-251657216;mso-position-horizontal-relative:page;mso-position-vertical-relative:page" coordorigin="595,771" coordsize="4039,15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">
                <v:rect id="Rectangle 52" o:spid="_x0000_s1027" style="position:absolute;left:595;top:771;width:358;height:1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ds8IA&#10;AADbAAAADwAAAGRycy9kb3ducmV2LnhtbESPTWrDMBCF94XcQUygu0auA2lxLIcSnDaLbOLmAIM1&#10;tUytkbEU27l9VAh0+Xg/Hy/fzbYTIw2+dazgdZWAIK6dbrlRcPk+vLyD8AFZY+eYFNzIw65YPOWY&#10;aTfxmcYqNCKOsM9QgQmhz6T0tSGLfuV64uj9uMFiiHJopB5wiuO2k2mSbKTFliPBYE97Q/VvdbWR&#10;WzbjnkxdrsNXOX+eqkS+HUulnpfzxxZEoDn8hx/to1aQruHvS/wB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h2zwgAAANsAAAAPAAAAAAAAAAAAAAAAAJgCAABkcnMvZG93&#10;bnJldi54bWxQSwUGAAAAAAQABAD1AAAAhwMAAAAA&#10;" fillcolor="#1f487c" stroked="f"/>
                <v:shape id="Freeform 51" o:spid="_x0000_s1028" style="position:absolute;left:595;top:3189;width:4039;height:911;visibility:visible;mso-wrap-style:square;v-text-anchor:top" coordsize="4039,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PTMIA&#10;AADbAAAADwAAAGRycy9kb3ducmV2LnhtbESPT4vCMBTE78J+h/AWvIimisi2a5QiLCze/IN7fSTP&#10;tmzzUppoq5/eCILHYWZ+wyzXva3FlVpfOVYwnSQgiLUzFRcKjoef8RcIH5AN1o5JwY08rFcfgyVm&#10;xnW8o+s+FCJC2GeooAyhyaT0uiSLfuIa4uidXWsxRNkW0rTYRbit5SxJFtJixXGhxIY2Jen//cUq&#10;OF3mKacjxnue6z7Xf2i23UKp4Weff4MI1Id3+NX+NQpmc3h+i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g9MwgAAANsAAAAPAAAAAAAAAAAAAAAAAJgCAABkcnMvZG93&#10;bnJldi54bWxQSwUGAAAAAAQABAD1AAAAhwMAAAAA&#10;" path="m3584,l,,,910r3584,l4039,455,3584,xe" fillcolor="#4f81bc" stroked="f">
                  <v:path arrowok="t" o:connecttype="custom" o:connectlocs="3584,3190;0,3190;0,4100;3584,4100;4039,3645;3584,3190" o:connectangles="0,0,0,0,0,0"/>
                </v:shape>
                <v:shape id="Freeform 50" o:spid="_x0000_s1029" style="position:absolute;left:1573;top:12914;width:562;height:1813;visibility:visible;mso-wrap-style:square;v-text-anchor:top" coordsize="562,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MR8QA&#10;AADbAAAADwAAAGRycy9kb3ducmV2LnhtbESPQWsCMRSE7wX/Q3iCt5p1wVJXo4hY0EtLXen5kTw3&#10;625elk2q2/76plDocZiZb5jVZnCtuFEfas8KZtMMBLH2puZKwbl8eXwGESKywdYzKfiiAJv16GGF&#10;hfF3fqfbKVYiQTgUqMDG2BVSBm3JYZj6jjh5F987jEn2lTQ93hPctTLPsifpsOa0YLGjnSXdnD6d&#10;gkWp89fjNf9uyrJ+0/uP/cI2Z6Um42G7BBFpiP/hv/bBKMjn8Psl/Q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2zEfEAAAA2wAAAA8AAAAAAAAAAAAAAAAAmAIAAGRycy9k&#10;b3ducmV2LnhtbFBLBQYAAAAABAAEAPUAAACJAwAAAAA=&#10;" path="m,l28,218,180,741r170,519l562,1812r,-95l387,1252,180,626,,xe" fillcolor="#1f487c" stroked="f">
                  <v:path arrowok="t" o:connecttype="custom" o:connectlocs="0,12915;28,13133;180,13656;350,14175;562,14727;562,14632;387,14167;180,13541;0,12915" o:connectangles="0,0,0,0,0,0,0,0,0"/>
                </v:shape>
                <v:shape id="Freeform 49" o:spid="_x0000_s1030" style="position:absolute;left:1573;top:12914;width:562;height:1813;visibility:visible;mso-wrap-style:square;v-text-anchor:top" coordsize="562,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fjMMA&#10;AADbAAAADwAAAGRycy9kb3ducmV2LnhtbESPQYvCMBSE74L/ITzBm031UNyuUURRVLysetjjo3nb&#10;dm1eahNr/fdmYcHjMDPfMLNFZyrRUuNKywrGUQyCOLO65FzB5bwZTUE4j6yxskwKnuRgMe/3Zphq&#10;++Avak8+FwHCLkUFhfd1KqXLCjLoIlsTB+/HNgZ9kE0udYOPADeVnMRxIg2WHBYKrGlVUHY93Y2C&#10;ZH893vfbj2T1e6h97NbfZXvbKTUcdMtPEJ46/w7/t3dawSSBv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vfjMMAAADbAAAADwAAAAAAAAAAAAAAAACYAgAAZHJzL2Rv&#10;d25yZXYueG1sUEsFBgAAAAAEAAQA9QAAAIgDAAAAAA==&#10;" path="m,l180,626r207,626l562,1717r,95l350,1260,180,741,28,218,,xe" filled="f" strokecolor="#1f487c" strokeweight=".14pt">
                  <v:path arrowok="t" o:connecttype="custom" o:connectlocs="0,12915;180,13541;387,14167;562,14632;562,14727;350,14175;180,13656;28,13133;0,12915" o:connectangles="0,0,0,0,0,0,0,0,0"/>
                </v:shape>
                <v:shape id="Freeform 48" o:spid="_x0000_s1031" style="position:absolute;left:2162;top:14702;width:534;height:1108;visibility:visible;mso-wrap-style:square;v-text-anchor:top" coordsize="534,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AQ08QA&#10;AADbAAAADwAAAGRycy9kb3ducmV2LnhtbESPT2sCMRTE70K/Q3gFb5qtllq2RhH/YE8F1/bQ2+vm&#10;uVm6eVk2Ma7fvikIHoeZ+Q0zX/a2EZE6XztW8DTOQBCXTtdcKfg87kavIHxA1tg4JgVX8rBcPAzm&#10;mGt34QPFIlQiQdjnqMCE0OZS+tKQRT92LXHyTq6zGJLsKqk7vCS4beQky16kxZrTgsGW1obK3+Js&#10;FWzjKTz/yOnGXL/3m6+P2Mc6GqWGj/3qDUSgPtzDt/a7VjCZwf+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AENPEAAAA2wAAAA8AAAAAAAAAAAAAAAAAmAIAAGRycy9k&#10;b3ducmV2LnhtbFBLBQYAAAAABAAEAPUAAACJAwAAAAA=&#10;" path="m,l5,103,138,404,276,696r221,412l534,1108,309,688,171,383,37,79,,xe" fillcolor="#1f487c" stroked="f">
                  <v:path arrowok="t" o:connecttype="custom" o:connectlocs="0,14702;5,14805;138,15106;276,15398;497,15810;534,15810;309,15390;171,15085;37,14781;0,14702" o:connectangles="0,0,0,0,0,0,0,0,0,0"/>
                </v:shape>
                <v:shape id="Freeform 47" o:spid="_x0000_s1032" style="position:absolute;left:2162;top:14702;width:534;height:1108;visibility:visible;mso-wrap-style:square;v-text-anchor:top" coordsize="534,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7cr8A&#10;AADbAAAADwAAAGRycy9kb3ducmV2LnhtbERPy4rCMBTdC/5DuMLsNDWLUappEUEcmMWoM+4vze0D&#10;m5vSRK1+/WQhuDyc9zofbCtu1PvGsYb5LAFBXDjTcKXh73c3XYLwAdlg65g0PMhDno1Ha0yNu/OR&#10;bqdQiRjCPkUNdQhdKqUvarLoZ64jjlzpeoshwr6Spsd7DLetVEnyKS02HBtq7GhbU3E5Xa0Gt+/K&#10;ZmfmavFzoOdeqfabyrPWH5NhswIRaAhv8cv9ZTSoODZ+iT9AZ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btyvwAAANsAAAAPAAAAAAAAAAAAAAAAAJgCAABkcnMvZG93bnJl&#10;di54bWxQSwUGAAAAAAQABAD1AAAAhAMAAAAA&#10;" path="m,l37,79,171,383,309,688r225,420l497,1108,276,696,138,404,5,103,,xe" filled="f" strokecolor="#1f487c" strokeweight=".14pt">
                  <v:path arrowok="t" o:connecttype="custom" o:connectlocs="0,14702;37,14781;171,15085;309,15390;534,15810;497,15810;276,15398;138,15106;5,14805;0,14702" o:connectangles="0,0,0,0,0,0,0,0,0,0"/>
                </v:shape>
                <v:shape id="Freeform 46" o:spid="_x0000_s1033" style="position:absolute;left:910;top:7713;width:645;height:5239;visibility:visible;mso-wrap-style:square;v-text-anchor:top" coordsize="645,5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FFsEA&#10;AADbAAAADwAAAGRycy9kb3ducmV2LnhtbESPT4vCMBTE74LfITzBi2iqB3GrqYiieFpWV/D6aF7/&#10;YPNSm2jrt98ICx6HmfkNs1p3phJPalxpWcF0EoEgTq0uOVdw+d2PFyCcR9ZYWSYFL3KwTvq9Fcba&#10;tnyi59nnIkDYxaig8L6OpXRpQQbdxNbEwctsY9AH2eRSN9gGuKnkLIrm0mDJYaHAmrYFpbfzwyg4&#10;3Jm+f8hRzddjO6XdaBFlpNRw0G2WIDx1/hP+bx+1gtkXvL+EHyC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yxRbBAAAA2wAAAA8AAAAAAAAAAAAAAAAAmAIAAGRycy9kb3du&#10;cmV2LnhtbFBLBQYAAAAABAAEAPUAAACGAwAAAAA=&#10;" path="m,l,326,10,655r32,651l92,1961r69,650l244,3262r111,647l484,4555r152,643l645,5239,622,5037,493,4473,382,3905,267,3262,180,2611,106,1961,56,1306,14,655,5,326,,xe" fillcolor="#1f487c" stroked="f">
                  <v:path arrowok="t" o:connecttype="custom" o:connectlocs="0,7713;0,8039;10,8368;42,9019;92,9674;161,10324;244,10975;355,11622;484,12268;636,12911;645,12952;622,12750;493,12186;382,11618;267,10975;180,10324;106,9674;56,9019;14,8368;5,8039;0,7713" o:connectangles="0,0,0,0,0,0,0,0,0,0,0,0,0,0,0,0,0,0,0,0,0"/>
                </v:shape>
                <v:shape id="Freeform 45" o:spid="_x0000_s1034" style="position:absolute;left:910;top:7713;width:645;height:5239;visibility:visible;mso-wrap-style:square;v-text-anchor:top" coordsize="645,5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QQz8AA&#10;AADbAAAADwAAAGRycy9kb3ducmV2LnhtbERPzW6CQBC+N/EdNtPEW1nUVip1NaTahKvIA4zsFIjs&#10;LGG3gG/fPTTp8cv3vz/OphMjDa61rGAVxSCIK6tbrhWU16+XdxDOI2vsLJOCBzk4HhZPe0y1nfhC&#10;Y+FrEULYpaig8b5PpXRVQwZdZHviwH3bwaAPcKilHnAK4aaT6zjeSoMth4YGe/psqLoXP0bBLilu&#10;9WiSt3K3fc3y1el+TvKzUsvnOfsA4Wn2/+I/d64VbML68CX8AHn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5QQz8AAAADbAAAADwAAAAAAAAAAAAAAAACYAgAAZHJzL2Rvd25y&#10;ZXYueG1sUEsFBgAAAAAEAAQA9QAAAIUDAAAAAA==&#10;" path="m,l5,326r9,329l56,1306r50,655l180,2611r87,651l382,3905r111,568l622,5037r23,202l636,5198,484,4555,355,3909,244,3262,161,2611,92,1961,42,1306,10,655,,326,,xe" filled="f" strokecolor="#1f487c" strokeweight=".14pt">
                  <v:path arrowok="t" o:connecttype="custom" o:connectlocs="0,7713;5,8039;14,8368;56,9019;106,9674;180,10324;267,10975;382,11618;493,12186;622,12750;645,12952;636,12911;484,12268;355,11622;244,10975;161,10324;92,9674;42,9019;10,8368;0,8039;0,7713" o:connectangles="0,0,0,0,0,0,0,0,0,0,0,0,0,0,0,0,0,0,0,0,0"/>
                </v:shape>
                <v:shape id="AutoShape 44" o:spid="_x0000_s1035" style="position:absolute;left:1490;top:9397;width:208;height:3518;visibility:visible;mso-wrap-style:square;v-text-anchor:top" coordsize="208,3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ZrHMUA&#10;AADbAAAADwAAAGRycy9kb3ducmV2LnhtbESPS4vCQBCE74L/YWjBy6ITFR9ER1FBWBZW8HHQW5Np&#10;k2CmJ2TGJPvvdxYWPBZV9RW12rSmEDVVLresYDSMQBAnVuecKrheDoMFCOeRNRaWScEPOdisu50V&#10;xto2fKL67FMRIOxiVJB5X8ZSuiQjg25oS+LgPWxl0AdZpVJX2AS4KeQ4imbSYM5hIcOS9hklz/PL&#10;KJjeT1/H23yyM43ctd9TS7refyjV77XbJQhPrX+H/9ufWsFkBH9fw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1mscxQAAANsAAAAPAAAAAAAAAAAAAAAAAJgCAABkcnMv&#10;ZG93bnJldi54bWxQSwUGAAAAAAQABAD1AAAAigMAAAAA&#10;" path="m82,3498r1,19l83,3504r-1,-6xm207,l157,271,115,543,55,1099,14,1651,,2199r5,556l37,3307r5,45l82,3498,65,3307,28,2755,14,2199,28,1651,65,1099,120,547,161,271,207,xe" fillcolor="#1f487c" stroked="f">
                  <v:path arrowok="t" o:connecttype="custom" o:connectlocs="82,12896;83,12915;83,12902;82,12896;207,9398;157,9669;115,9941;55,10497;14,11049;0,11597;5,12153;37,12705;42,12750;82,12896;65,12705;28,12153;14,11597;28,11049;65,10497;120,9945;161,9669;207,9398" o:connectangles="0,0,0,0,0,0,0,0,0,0,0,0,0,0,0,0,0,0,0,0,0,0"/>
                </v:shape>
                <v:shape id="Freeform 43" o:spid="_x0000_s1036" style="position:absolute;left:1490;top:9397;width:208;height:3518;visibility:visible;mso-wrap-style:square;v-text-anchor:top" coordsize="208,3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qesIA&#10;AADbAAAADwAAAGRycy9kb3ducmV2LnhtbESP0YrCMBRE34X9h3AX9k1TXanSNYoIQh8EtfoBl+aa&#10;lm1uSpOt9e83guDjMDNnmNVmsI3oqfO1YwXTSQKCuHS6ZqPgetmPlyB8QNbYOCYFD/KwWX+MVphp&#10;d+cz9UUwIkLYZ6igCqHNpPRlRRb9xLXE0bu5zmKIsjNSd3iPcNvIWZKk0mLNcaHClnYVlb/Fn1XQ&#10;e7MvD+m0PuW3fF5cFuaYPoxSX5/D9gdEoCG8w692rhV8z+D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xSp6wgAAANsAAAAPAAAAAAAAAAAAAAAAAJgCAABkcnMvZG93&#10;bnJldi54bWxQSwUGAAAAAAQABAD1AAAAhwMAAAAA&#10;" path="m207,l161,271,120,547,65,1099,28,1651,14,2199r14,556l65,3307r18,210l83,3504,42,3352r-5,-45l5,2755,,2199,14,1651,55,1099,115,543,157,271,207,xe" filled="f" strokecolor="#1f487c" strokeweight=".14pt">
                  <v:path arrowok="t" o:connecttype="custom" o:connectlocs="207,9398;161,9669;120,9945;65,10497;28,11049;14,11597;28,12153;65,12705;83,12915;83,12902;42,12750;37,12705;5,12153;0,11597;14,11049;55,10497;115,9941;157,9669;207,9398" o:connectangles="0,0,0,0,0,0,0,0,0,0,0,0,0,0,0,0,0,0,0"/>
                </v:shape>
                <v:shape id="Freeform 42" o:spid="_x0000_s1037" style="position:absolute;left:1554;top:12952;width:709;height:2591;visibility:visible;mso-wrap-style:square;v-text-anchor:top" coordsize="709,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UFX8cA&#10;AADbAAAADwAAAGRycy9kb3ducmV2LnhtbESPT2sCMRTE70K/Q3gFL6JZuyCyGqVViqW2B/8g9Pa6&#10;ed2N3bwsm6jrtzdCocdhZn7DTOetrcSZGm8cKxgOEhDEudOGCwX73Wt/DMIHZI2VY1JwJQ/z2UNn&#10;ipl2F97QeRsKESHsM1RQhlBnUvq8JIt+4Gri6P24xmKIsimkbvAS4baST0kykhYNx4USa1qUlP9u&#10;T1bBcZweP+uPL1Pol7X5Hh5676slKdV9bJ8nIAK14T/8137TCtIU7l/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1BV/HAAAA2wAAAA8AAAAAAAAAAAAAAAAAmAIAAGRy&#10;cy9kb3ducmV2LnhtbFBLBQYAAAAABAAEAPUAAACMAwAAAAA=&#10;" path="m,l55,428r74,424l216,1215r92,362l428,1927r101,264l644,2450r64,140l699,2545,649,2372,552,2146,460,1919,345,1565,244,1207,156,852,96,519,46,181,,xe" fillcolor="#1f487c" stroked="f">
                  <v:path arrowok="t" o:connecttype="custom" o:connectlocs="0,12952;55,13380;129,13804;216,14167;308,14529;428,14879;529,15143;644,15402;708,15542;699,15497;649,15324;552,15098;460,14871;345,14517;244,14159;156,13804;96,13471;46,13133;0,12952" o:connectangles="0,0,0,0,0,0,0,0,0,0,0,0,0,0,0,0,0,0,0"/>
                </v:shape>
                <v:shape id="Freeform 41" o:spid="_x0000_s1038" style="position:absolute;left:1554;top:12952;width:709;height:2591;visibility:visible;mso-wrap-style:square;v-text-anchor:top" coordsize="709,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5cQA&#10;AADbAAAADwAAAGRycy9kb3ducmV2LnhtbESPT2sCMRTE74LfITyhN83aLsVujSJCS0vxoFbw+Lp5&#10;bhY3L8sm+6ffvhEKHoeZ+Q2zXA+2Eh01vnSsYD5LQBDnTpdcKPg+vk0XIHxA1lg5JgW/5GG9Go+W&#10;mGnX8566QyhEhLDPUIEJoc6k9Lkhi37mauLoXVxjMUTZFFI32Ee4reRjkjxLiyXHBYM1bQ3l10Nr&#10;FaTnn12L79Xp5bJIv4bUd9Z8SqUeJsPmFUSgIdzD/+0PreAphdu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Fn+XEAAAA2wAAAA8AAAAAAAAAAAAAAAAAmAIAAGRycy9k&#10;b3ducmV2LnhtbFBLBQYAAAAABAAEAPUAAACJAwAAAAA=&#10;" path="m,l46,181,96,519r60,333l244,1207r101,358l460,1919r92,227l649,2372r50,173l644,2450,529,2191,428,1927,308,1577,216,1215,129,852,55,428,,xe" filled="f" strokecolor="#1f487c" strokeweight=".14pt">
                  <v:path arrowok="t" o:connecttype="custom" o:connectlocs="0,12952;46,13133;96,13471;156,13804;244,14159;345,14517;460,14871;552,15098;649,15324;699,15497;644,15402;529,15143;428,14879;308,14529;216,14167;129,13804;55,13380;0,12952"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9" type="#_x0000_t75" style="position:absolute;left:2298;top:15524;width:155;height: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48XPDAAAA2wAAAA8AAABkcnMvZG93bnJldi54bWxEj0FrwkAUhO8F/8PyhN6ajZVKSV1FFEN6&#10;bOKhx9fsMxvMvg3ZrUn99W6h0OMwM98w6+1kO3GlwbeOFSySFARx7XTLjYJTdXx6BeEDssbOMSn4&#10;IQ/bzexhjZl2I3/QtQyNiBD2GSowIfSZlL42ZNEnrieO3tkNFkOUQyP1gGOE204+p+lKWmw5Lhjs&#10;aW+ovpTfVkG+z9+9cdWXHQ9TXpibW9XnT6Ue59PuDUSgKfyH/9qFVrB8gd8v8Qf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jxc8MAAADbAAAADwAAAAAAAAAAAAAAAACf&#10;AgAAZHJzL2Rvd25yZXYueG1sUEsFBgAAAAAEAAQA9wAAAI8DAAAAAA==&#10;">
                  <v:imagedata r:id="rId11" o:title=""/>
                </v:shape>
                <v:shape id="Freeform 39" o:spid="_x0000_s1040" style="position:absolute;left:1531;top:12750;width:69;height:383;visibility:visible;mso-wrap-style:square;v-text-anchor:top" coordsize="69,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3ky8QA&#10;AADbAAAADwAAAGRycy9kb3ducmV2LnhtbESP0WoCMRRE3wX/IVyhL1KzbWG1W6O0BUX0Se0HXDa3&#10;m9DNzZJEXfv1plDwcZiZM8x82btWnClE61nB06QAQVx7bblR8HVcPc5AxISssfVMCq4UYbkYDuZY&#10;aX/hPZ0PqREZwrFCBSalrpIy1oYcxonviLP37YPDlGVopA54yXDXyueiKKVDy3nBYEefhuqfw8kp&#10;sLZZrafj628wpvzg3bo87V+3Sj2M+vc3EIn6dA//tzdawUsJf1/y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5MvEAAAA2wAAAA8AAAAAAAAAAAAAAAAAmAIAAGRycy9k&#10;b3ducmV2LnhtbFBLBQYAAAAABAAEAPUAAACJAwAAAAA=&#10;" path="m,l23,202,69,383,41,165r,-13l,xe" fillcolor="#1f487c" stroked="f">
                  <v:path arrowok="t" o:connecttype="custom" o:connectlocs="0,12750;23,12952;69,13133;41,12915;41,12902;0,12750" o:connectangles="0,0,0,0,0,0"/>
                </v:shape>
                <v:shape id="Freeform 38" o:spid="_x0000_s1041" style="position:absolute;left:1531;top:12750;width:69;height:383;visibility:visible;mso-wrap-style:square;v-text-anchor:top" coordsize="69,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nZMUA&#10;AADbAAAADwAAAGRycy9kb3ducmV2LnhtbESPzWrDMBCE74G8g9hAbonc9Deu5dAEQgs91S2F3BZr&#10;a4laK2MpsdunrwqBHIeZ+YYpNqNrxYn6YD0ruFpmIIhrry03Cj7e94sHECEia2w9k4IfCrApp5MC&#10;c+0HfqNTFRuRIBxyVGBi7HIpQ23IYVj6jjh5X753GJPsG6l7HBLctXKVZXfSoeW0YLCjnaH6uzo6&#10;BdXt5/OrrtbWtIetufm128GuRqXms/HpEUSkMV7C5/aLVnB9D/9f0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GdkxQAAANsAAAAPAAAAAAAAAAAAAAAAAJgCAABkcnMv&#10;ZG93bnJldi54bWxQSwUGAAAAAAQABAD1AAAAigMAAAAA&#10;" path="m,l41,152r,13l69,383,23,202,,xe" filled="f" strokecolor="#1f487c" strokeweight=".14pt">
                  <v:path arrowok="t" o:connecttype="custom" o:connectlocs="0,12750;41,12902;41,12915;69,13133;23,12952;0,12750" o:connectangles="0,0,0,0,0,0"/>
                </v:shape>
                <v:shape id="Freeform 37" o:spid="_x0000_s1042" style="position:absolute;left:2134;top:11547;width:1814;height:3155;visibility:visible;mso-wrap-style:square;v-text-anchor:top" coordsize="1814,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I4sAA&#10;AADbAAAADwAAAGRycy9kb3ducmV2LnhtbERPTYvCMBC9C/6HMMLeNFXXotUoIggLuyBWDx6HZmyL&#10;zaRtYu3++81hwePjfW92valER60rLSuYTiIQxJnVJecKrpfjeAnCeWSNlWVS8EsOdtvhYIOJti8+&#10;U5f6XIQQdgkqKLyvEyldVpBBN7E1ceDutjXoA2xzqVt8hXBTyVkUxdJgyaGhwJoOBWWP9GkUpI/u&#10;dMsXjfxp/HR1+ubmM3aNUh+jfr8G4an3b/G/+0srmIex4Uv4AX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oI4sAAAADbAAAADwAAAAAAAAAAAAAAAACYAgAAZHJzL2Rvd25y&#10;ZXYueG1sUEsFBgAAAAAEAAQA9QAAAIUDAAAAAA==&#10;" path="m1813,l1629,153,1463,313,1298,478,1141,651,939,886,755,1133,584,1384,432,1648,299,1920,184,2196,96,2484,32,2772,4,3065,,3085r27,70l32,3073,64,2772r55,-284l207,2204,317,1924,451,1656,603,1397,773,1137,952,898,1146,659,1307,482,1468,317,1638,157,1813,xe" fillcolor="#1f487c" stroked="f">
                  <v:path arrowok="t" o:connecttype="custom" o:connectlocs="1813,11547;1629,11700;1463,11860;1298,12025;1141,12198;939,12433;755,12680;584,12931;432,13195;299,13467;184,13743;96,14031;32,14319;4,14612;0,14632;27,14702;32,14620;64,14319;119,14035;207,13751;317,13471;451,13203;603,12944;773,12684;952,12445;1146,12206;1307,12029;1468,11864;1638,11704;1813,11547" o:connectangles="0,0,0,0,0,0,0,0,0,0,0,0,0,0,0,0,0,0,0,0,0,0,0,0,0,0,0,0,0,0"/>
                </v:shape>
                <v:shape id="Freeform 36" o:spid="_x0000_s1043" style="position:absolute;left:2134;top:11547;width:1814;height:3155;visibility:visible;mso-wrap-style:square;v-text-anchor:top" coordsize="1814,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u5sMA&#10;AADbAAAADwAAAGRycy9kb3ducmV2LnhtbESPT4vCMBTE74LfIbwFb5quC6LVKKIsq+LF6sXb2+b1&#10;D9u8lCZr67c3guBxmJnfMItVZypxo8aVlhV8jiIQxKnVJecKLufv4RSE88gaK8uk4E4OVst+b4Gx&#10;ti2f6Jb4XAQIuxgVFN7XsZQuLcigG9maOHiZbQz6IJtc6gbbADeVHEfRRBosOSwUWNOmoPQv+TcK&#10;jr/X+95n2+Qna3V50NyaXbdWavDRrecgPHX+HX61d1rB1wy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yu5sMAAADbAAAADwAAAAAAAAAAAAAAAACYAgAAZHJzL2Rv&#10;d25yZXYueG1sUEsFBgAAAAAEAAQA9QAAAIgDAAAAAA==&#10;" path="m1813,l1638,157,1468,317,1307,482,1146,659,952,898,773,1137,603,1397,451,1656,317,1924,207,2204r-88,284l64,2772,32,3073r-5,82l,3085r4,-20l32,2772,96,2484r88,-288l299,1920,432,1648,584,1384,755,1133,939,886,1141,651,1298,478,1463,313,1629,153,1813,xe" filled="f" strokecolor="#1f487c" strokeweight=".14pt">
                  <v:path arrowok="t" o:connecttype="custom" o:connectlocs="1813,11547;1638,11704;1468,11864;1307,12029;1146,12206;952,12445;773,12684;603,12944;451,13203;317,13471;207,13751;119,14035;64,14319;32,14620;27,14702;0,14632;4,14612;32,14319;96,14031;184,13743;299,13467;432,13195;584,12931;755,12680;939,12433;1141,12198;1298,12025;1463,11860;1629,11700;1813,11547" o:connectangles="0,0,0,0,0,0,0,0,0,0,0,0,0,0,0,0,0,0,0,0,0,0,0,0,0,0,0,0,0,0"/>
                </v:shape>
                <v:shape id="Freeform 35" o:spid="_x0000_s1044" style="position:absolute;left:2134;top:14726;width:166;height:800;visibility:visible;mso-wrap-style:square;v-text-anchor:top" coordsize="16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i3sAA&#10;AADbAAAADwAAAGRycy9kb3ducmV2LnhtbERPzWrCQBC+C32HZQq9iG5apC2pm6CCEG+N+gBDdkxC&#10;s7MxO9Xo07uHQo8f3/8yH12nLjSE1rOB13kCirjytuXawPGwnX2CCoJssfNMBm4UIM+eJktMrb9y&#10;SZe91CqGcEjRQCPSp1qHqiGHYe574sid/OBQIhxqbQe8xnDX6bckedcOW44NDfa0aaj62f86AwdZ&#10;VMfyXEyLb1+O8nFf251eG/PyPK6+QAmN8i/+cxfWwCKuj1/iD9D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Ci3sAAAADbAAAADwAAAAAAAAAAAAAAAACYAgAAZHJzL2Rvd25y&#10;ZXYueG1sUEsFBgAAAAAEAAQA9QAAAIUDAAAAAA==&#10;" path="m,l4,169,23,334,69,597r27,66l165,799,151,762,92,544,50,329,32,78,27,66,,xe" fillcolor="#1f487c" stroked="f">
                  <v:path arrowok="t" o:connecttype="custom" o:connectlocs="0,14727;4,14896;23,15061;69,15324;96,15390;165,15526;151,15489;92,15271;50,15056;32,14805;27,14793;0,14727" o:connectangles="0,0,0,0,0,0,0,0,0,0,0,0"/>
                </v:shape>
                <v:shape id="Freeform 34" o:spid="_x0000_s1045" style="position:absolute;left:2134;top:14726;width:166;height:800;visibility:visible;mso-wrap-style:square;v-text-anchor:top" coordsize="16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msQA&#10;AADbAAAADwAAAGRycy9kb3ducmV2LnhtbESPUWvCQBCE3wv9D8cWfKsXaykl9RQRCoJSrBZ8XXJr&#10;knq3F3JrjP56r1DwcZiZb5jJrPdOddTGOrCB0TADRVwEW3Np4Gf3+fwOKgqyRReYDFwowmz6+DDB&#10;3IYzf1O3lVIlCMccDVQiTa51LCryGIehIU7eIbQeJcm21LbFc4J7p1+y7E17rDktVNjQoqLiuD15&#10;A5v9Rdx4tW86t+ZxL1+/u8XhaszgqZ9/gBLq5R7+by+tgdcR/H1JP0B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qZrEAAAA2wAAAA8AAAAAAAAAAAAAAAAAmAIAAGRycy9k&#10;b3ducmV2LnhtbFBLBQYAAAAABAAEAPUAAACJAwAAAAA=&#10;" path="m,l27,66r5,12l50,329,92,544r59,218l165,799,96,663,69,597,23,334,4,169,,xe" filled="f" strokecolor="#1f487c" strokeweight=".14pt">
                  <v:path arrowok="t" o:connecttype="custom" o:connectlocs="0,14727;27,14793;32,14805;50,15056;92,15271;151,15489;165,15526;96,15390;69,15324;23,15061;4,14896;0,14727" o:connectangles="0,0,0,0,0,0,0,0,0,0,0,0"/>
                </v:shape>
                <v:shape id="Picture 33" o:spid="_x0000_s1046" type="#_x0000_t75" style="position:absolute;left:2262;top:15540;width:146;height: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6R3GAAAA2wAAAA8AAABkcnMvZG93bnJldi54bWxEj09rwkAUxO8Fv8PyBG91UxGJ0VXEP6UH&#10;D1YLxdsz+0xSs29DdjXRT98tCD0OM/MbZjpvTSluVLvCsoK3fgSCOLW64EzB12HzGoNwHlljaZkU&#10;3MnBfNZ5mWKibcOfdNv7TAQIuwQV5N5XiZQuzcmg69uKOHhnWxv0QdaZ1DU2AW5KOYiikTRYcFjI&#10;saJlTullfzUKVt+xj1flEReby3a8a5aP9en9R6let11MQHhq/X/42f7QCoYD+PsSfo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4PpHcYAAADbAAAADwAAAAAAAAAAAAAA&#10;AACfAgAAZHJzL2Rvd25yZXYueG1sUEsFBgAAAAAEAAQA9wAAAJIDAAAAAA==&#10;">
                  <v:imagedata r:id="rId12" o:title=""/>
                </v:shape>
                <v:shape id="Freeform 32" o:spid="_x0000_s1047" style="position:absolute;left:2134;top:14632;width:32;height:173;visibility:visible;mso-wrap-style:square;v-text-anchor:top" coordsize="32,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6N+8UA&#10;AADbAAAADwAAAGRycy9kb3ducmV2LnhtbESPQWvCQBSE7wX/w/IKvemmtYhEN6EItiVg1Si0x0f2&#10;NYlm34bsqvHfdwWhx2FmvmHmaW8acabO1ZYVPI8iEMSF1TWXCva75XAKwnlkjY1lUnAlB2kyeJhj&#10;rO2Ft3TOfSkChF2MCirv21hKV1Rk0I1sSxy8X9sZ9EF2pdQdXgLcNPIliibSYM1hocKWFhUVx/xk&#10;FHxL97Fab+g9O7Rfyx/dZ6dxnin19Ni/zUB46v1/+N7+1Apex3D7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o37xQAAANsAAAAPAAAAAAAAAAAAAAAAAJgCAABkcnMv&#10;ZG93bnJldi54bWxQSwUGAAAAAAQABAD1AAAAigMAAAAA&#10;" path="m,l,95r27,66l32,173,27,70,,xe" fillcolor="#1f487c" stroked="f">
                  <v:path arrowok="t" o:connecttype="custom" o:connectlocs="0,14632;0,14727;27,14793;32,14805;27,14702;0,14632" o:connectangles="0,0,0,0,0,0"/>
                </v:shape>
                <v:shape id="Freeform 31" o:spid="_x0000_s1048" style="position:absolute;left:2134;top:14632;width:32;height:173;visibility:visible;mso-wrap-style:square;v-text-anchor:top" coordsize="32,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wT8UA&#10;AADbAAAADwAAAGRycy9kb3ducmV2LnhtbESPQWvCQBSE74X+h+UVvBTdRERq6ioiCNKDtSo9v2Zf&#10;N8Hs2yS7TeK/7wqFHoeZ+YZZrgdbiY5aXzpWkE4SEMS50yUbBZfzbvwCwgdkjZVjUnAjD+vV48MS&#10;M+16/qDuFIyIEPYZKihCqDMpfV6QRT9xNXH0vl1rMUTZGqlb7CPcVnKaJHNpseS4UGBN24Ly6+nH&#10;Kjgejrxr3r7M8/vQfG4XxqTX/Uap0dOweQURaAj/4b/2XiuYzeD+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BPxQAAANsAAAAPAAAAAAAAAAAAAAAAAJgCAABkcnMv&#10;ZG93bnJldi54bWxQSwUGAAAAAAQABAD1AAAAigMAAAAA&#10;" path="m,l27,70r5,103l27,161,,95,,xe" filled="f" strokecolor="#1f487c" strokeweight=".14pt">
                  <v:path arrowok="t" o:connecttype="custom" o:connectlocs="0,14632;27,14702;32,14805;27,14793;0,14727;0,14632" o:connectangles="0,0,0,0,0,0"/>
                </v:shape>
                <v:shape id="Freeform 30" o:spid="_x0000_s1049" style="position:absolute;left:2203;top:15324;width:207;height:486;visibility:visible;mso-wrap-style:square;v-text-anchor:top" coordsize="207,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JGsMA&#10;AADbAAAADwAAAGRycy9kb3ducmV2LnhtbESPQYvCMBSE78L+h/AW9qapoq5UoywL4opUqCt4fTTP&#10;tti8lCbV+u+NIHgcZuYbZrHqTCWu1LjSsoLhIAJBnFldcq7g+L/uz0A4j6yxskwK7uRgtfzoLTDW&#10;9sYpXQ8+FwHCLkYFhfd1LKXLCjLoBrYmDt7ZNgZ9kE0udYO3ADeVHEXRVBosOSwUWNNvQdnl0BoF&#10;Zpck6/FG3lvaJ+32pNPy9J0q9fXZ/cxBeOr8O/xq/2kF4wk8v4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6JGsMAAADbAAAADwAAAAAAAAAAAAAAAACYAgAAZHJzL2Rv&#10;d25yZXYueG1sUEsFBgAAAAAEAAQA9QAAAIgDAAAAAA==&#10;" path="m,l50,173r10,45l202,486r5,l152,346,96,202,27,66,,xe" fillcolor="#1f487c" stroked="f">
                  <v:path arrowok="t" o:connecttype="custom" o:connectlocs="0,15324;50,15497;60,15542;202,15810;207,15810;152,15670;96,15526;27,15390;0,15324" o:connectangles="0,0,0,0,0,0,0,0,0"/>
                </v:shape>
                <v:shape id="Freeform 29" o:spid="_x0000_s1050" style="position:absolute;left:2203;top:15324;width:207;height:486;visibility:visible;mso-wrap-style:square;v-text-anchor:top" coordsize="207,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MQA&#10;AADbAAAADwAAAGRycy9kb3ducmV2LnhtbESPwWrDMBBE74X8g9hAbrWc4qapGyUUQ0gvoamdD1is&#10;rW1qrYykOM7fR4VCj8PMvGE2u8n0YiTnO8sKlkkKgri2uuNGwbnaP65B+ICssbdMCm7kYbedPWww&#10;1/bKXzSWoRERwj5HBW0IQy6lr1sy6BM7EEfv2zqDIUrXSO3wGuGml09pupIGO44LLQ5UtFT/lBcT&#10;KYfxtDy6l9fz8HxMs35d+c+iUmoxn97fQASawn/4r/2hFWQr+P0Sf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vkzEAAAA2wAAAA8AAAAAAAAAAAAAAAAAmAIAAGRycy9k&#10;b3ducmV2LnhtbFBLBQYAAAAABAAEAPUAAACJAwAAAAA=&#10;" path="m,l27,66,96,202r56,144l207,486r-5,l60,218,50,173,,xe" filled="f" strokecolor="#1f487c" strokeweight=".14pt">
                  <v:path arrowok="t" o:connecttype="custom" o:connectlocs="0,15324;27,15390;96,15526;152,15670;207,15810;202,15810;60,15542;50,15497;0,15324" o:connectangles="0,0,0,0,0,0,0,0,0"/>
                </v:shape>
                <v:shape id="Freeform 28" o:spid="_x0000_s1051" style="position:absolute;left:900;top:11400;width:859;height:2768;visibility:visible;mso-wrap-style:square;v-text-anchor:top" coordsize="859,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eacQA&#10;AADbAAAADwAAAGRycy9kb3ducmV2LnhtbESPQWvCQBSE74X+h+UVvNVNra0SXaUWRA8iNHrx9sg+&#10;N8Hs25Bdk/jvXUHocZiZb5j5sreVaKnxpWMFH8MEBHHudMlGwfGwfp+C8AFZY+WYFNzIw3Lx+jLH&#10;VLuO/6jNghERwj5FBUUIdSqlzwuy6IeuJo7e2TUWQ5SNkbrBLsJtJUdJ8i0tlhwXCqzpt6D8kl2t&#10;gslutak+T0n5Zfbj7mJcO72NzkoN3vqfGYhAffgPP9tbrWA8gceX+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gnmnEAAAA2wAAAA8AAAAAAAAAAAAAAAAAmAIAAGRycy9k&#10;b3ducmV2LnhtbFBLBQYAAAAABAAEAPUAAACJAwAAAAA=&#10;" path="m,l48,333r234,793l543,1913r316,855l859,2614,591,1901,282,954,,xe" fillcolor="#1f487c" stroked="f">
                  <v:fill opacity="13107f"/>
                  <v:path arrowok="t" o:connecttype="custom" o:connectlocs="0,11400;48,11733;282,12526;543,13313;859,14168;859,14014;591,13301;282,12354;0,11400" o:connectangles="0,0,0,0,0,0,0,0,0"/>
                </v:shape>
                <v:shape id="Freeform 27" o:spid="_x0000_s1052" style="position:absolute;left:900;top:11400;width:859;height:2768;visibility:visible;mso-wrap-style:square;v-text-anchor:top" coordsize="859,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CEsEA&#10;AADbAAAADwAAAGRycy9kb3ducmV2LnhtbERP3WrCMBS+F/YO4Qx2p6mryuiMUgaDgX+02wMcmrOm&#10;2Jx0Sab17c3FYJcf3/96O9peXMiHzrGC+SwDQdw43XGr4OvzffoCIkRkjb1jUnCjANvNw2SNhXZX&#10;ruhSx1akEA4FKjAxDoWUoTFkMczcQJy4b+ctxgR9K7XHawq3vXzOspW02HFqMDjQm6HmXP9aBT9+&#10;fqpve22WucyP513lD225U+rpcSxfQUQa47/4z/2hFSzS2PQl/QC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IQhLBAAAA2wAAAA8AAAAAAAAAAAAAAAAAmAIAAGRycy9kb3du&#10;cmV2LnhtbFBLBQYAAAAABAAEAPUAAACGAwAAAAA=&#10;" path="m,l282,954r309,947l859,2614r,154l543,1913,282,1126,48,333,,xe" filled="f" strokecolor="#1f487c" strokeweight=".14pt">
                  <v:path arrowok="t" o:connecttype="custom" o:connectlocs="0,11400;282,12354;591,13301;859,14014;859,14168;543,13313;282,12526;48,11733;0,11400" o:connectangles="0,0,0,0,0,0,0,0,0"/>
                </v:shape>
                <v:shape id="Freeform 26" o:spid="_x0000_s1053" style="position:absolute;left:1807;top:14118;width:812;height:1692;visibility:visible;mso-wrap-style:square;v-text-anchor:top" coordsize="812,1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0e8UA&#10;AADbAAAADwAAAGRycy9kb3ducmV2LnhtbESPQWsCMRSE74L/ITzBS6lZpbZ2axTRFqQ9lFrx/Lp5&#10;3SxuXtYk6vrvG6HgcZiZb5jpvLW1OJEPlWMFw0EGgrhwuuJSwfb77X4CIkRkjbVjUnChAPNZtzPF&#10;XLszf9FpE0uRIBxyVGBibHIpQ2HIYhi4hjh5v85bjEn6UmqP5wS3tRxl2aO0WHFaMNjQ0lCx3xyt&#10;grvDz/7d4MfnazuRvHqy44vfjZXq99rFC4hIbbyF/9trreDhGa5f0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LR7xQAAANsAAAAPAAAAAAAAAAAAAAAAAJgCAABkcnMv&#10;ZG93bnJldi54bWxQSwUGAAAAAAQABAD1AAAAigMAAAAA&#10;" path="m,l,160,206,615r214,455l750,1691r62,l475,1046,255,590,55,123,,xe" fillcolor="#1f487c" stroked="f">
                  <v:fill opacity="13107f"/>
                  <v:path arrowok="t" o:connecttype="custom" o:connectlocs="0,14119;0,14279;206,14734;420,15189;750,15810;812,15810;475,15165;255,14709;55,14242;0,14119" o:connectangles="0,0,0,0,0,0,0,0,0,0"/>
                </v:shape>
                <v:shape id="Freeform 25" o:spid="_x0000_s1054" style="position:absolute;left:1807;top:14118;width:812;height:1692;visibility:visible;mso-wrap-style:square;v-text-anchor:top" coordsize="812,1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GMAA&#10;AADbAAAADwAAAGRycy9kb3ducmV2LnhtbERPy4rCMBTdC/5DuII7TRUVp2MUEUTFWfiYD7gkd9pi&#10;c1OaaKtfbxbCLA/nvVi1thQPqn3hWMFomIAg1s4UnCn4vW4HcxA+IBssHZOCJ3lYLbudBabGNXym&#10;xyVkIoawT1FBHkKVSul1Thb90FXEkftztcUQYZ1JU2MTw20px0kykxYLjg05VrTJSd8ud6vA2GOz&#10;v3/5125yysL1Z6Nnu4NWqt9r198gArXhX/xx742CaVwfv8Qf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PGMAAAADbAAAADwAAAAAAAAAAAAAAAACYAgAAZHJzL2Rvd25y&#10;ZXYueG1sUEsFBgAAAAAEAAQA9QAAAIUDAAAAAA==&#10;" path="m,l55,123,255,590r220,456l812,1691r-62,l420,1070,206,615,,160,,xe" filled="f" strokecolor="#1f487c" strokeweight=".14pt">
                  <v:path arrowok="t" o:connecttype="custom" o:connectlocs="0,14119;55,14242;255,14709;475,15165;812,15810;750,15810;420,15189;206,14734;0,14279;0,14119" o:connectangles="0,0,0,0,0,0,0,0,0,0"/>
                </v:shape>
                <v:shape id="Freeform 24" o:spid="_x0000_s1055" style="position:absolute;left:735;top:10705;width:138;height:745;visibility:visible;mso-wrap-style:square;v-text-anchor:top" coordsize="13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B1cQA&#10;AADbAAAADwAAAGRycy9kb3ducmV2LnhtbESPT4vCMBTE78J+h/AWvGmq4B+qUURw2b24WAXx9mie&#10;bbF5KUnUrp9+Iwgeh5n5DTNftqYWN3K+sqxg0E9AEOdWV1woOOw3vSkIH5A11pZJwR95WC4+OnNM&#10;tb3zjm5ZKESEsE9RQRlCk0rp85IM+r5tiKN3ts5giNIVUju8R7ip5TBJxtJgxXGhxIbWJeWX7GoU&#10;+NWE1tn2GtzvT/vYbg7mNDx+KdX9bFczEIHa8A6/2t9awWgAz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AdXEAAAA2wAAAA8AAAAAAAAAAAAAAAAAmAIAAGRycy9k&#10;b3ducmV2LnhtbFBLBQYAAAAABAAEAPUAAACJAwAAAAA=&#10;" path="m,l,191,137,745,110,443,,xe" fillcolor="#1f487c" stroked="f">
                  <v:fill opacity="13107f"/>
                  <v:path arrowok="t" o:connecttype="custom" o:connectlocs="0,10705;0,10896;137,11450;110,11148;0,10705" o:connectangles="0,0,0,0,0"/>
                </v:shape>
                <v:shape id="Freeform 23" o:spid="_x0000_s1056" style="position:absolute;left:735;top:10705;width:138;height:745;visibility:visible;mso-wrap-style:square;v-text-anchor:top" coordsize="13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vpcQA&#10;AADbAAAADwAAAGRycy9kb3ducmV2LnhtbESPT2vCQBTE74LfYXlCL1I3TYlI6ipS0PbiwSh4fWRf&#10;k9Ds25hd8+fbdwuCx2FmfsOst4OpRUetqywreFtEIIhzqysuFFzO+9cVCOeRNdaWScFIDrab6WSN&#10;qbY9n6jLfCEChF2KCkrvm1RKl5dk0C1sQxy8H9sa9EG2hdQt9gFuahlH0VIarDgslNjQZ0n5b3Y3&#10;Cub18nwd7e2Kx0O/98nw/iU1K/UyG3YfIDwN/hl+tL+1giSG/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hL6XEAAAA2wAAAA8AAAAAAAAAAAAAAAAAmAIAAGRycy9k&#10;b3ducmV2LnhtbFBLBQYAAAAABAAEAPUAAACJAwAAAAA=&#10;" path="m,l110,443r27,302l124,689,,191,,xe" filled="f" strokecolor="#1f487c" strokeweight=".14pt">
                  <v:path arrowok="t" o:connecttype="custom" o:connectlocs="0,10705;110,11148;137,11450;124,11394;0,10896;0,10705" o:connectangles="0,0,0,0,0,0"/>
                </v:shape>
                <v:shape id="Freeform 22" o:spid="_x0000_s1057" style="position:absolute;left:872;top:11449;width:1087;height:3955;visibility:visible;mso-wrap-style:square;v-text-anchor:top" coordsize="1087,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xsUA&#10;AADbAAAADwAAAGRycy9kb3ducmV2LnhtbESPX2vCQBDE34V+h2MLvummiqWknqKiWKEvtX+ob9vc&#10;mkRzeyF3avz2PaHQx2FmfsOMp62t1JkbXzrR8NBPQLFkzpSSa/h4X/WeQPlAYqhywhqu7GE6ueuM&#10;KTXuIm983oZcRYj4lDQUIdQpos8KtuT7rmaJ3t41lkKUTY6moUuE2woHSfKIlkqJCwXVvCg4O25P&#10;VsM8HHZ7/Pym5Y/ZrL5eZ7iza9S6e9/OnkEFbsN/+K/9YjSMhnD7En8A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6XGxQAAANsAAAAPAAAAAAAAAAAAAAAAAJgCAABkcnMv&#10;ZG93bnJldi54bWxQSwUGAAAAAAQABAD1AAAAigMAAAAA&#10;" path="m,l90,658r110,646l324,1857r151,547l654,2940r158,406l977,3739r110,215l1066,3887,990,3616,846,3278,709,2927,523,2392,379,1851,248,1297,152,793,76,283,,xe" fillcolor="#1f487c" stroked="f">
                  <v:fill opacity="13107f"/>
                  <v:path arrowok="t" o:connecttype="custom" o:connectlocs="0,11450;90,12108;200,12754;324,13307;475,13854;654,14390;812,14796;977,15189;1087,15404;1066,15337;990,15066;846,14728;709,14377;523,13842;379,13301;248,12747;152,12243;76,11733;0,11450" o:connectangles="0,0,0,0,0,0,0,0,0,0,0,0,0,0,0,0,0,0,0"/>
                </v:shape>
                <v:shape id="Freeform 21" o:spid="_x0000_s1058" style="position:absolute;left:872;top:11449;width:1087;height:3955;visibility:visible;mso-wrap-style:square;v-text-anchor:top" coordsize="1087,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NBpsMA&#10;AADbAAAADwAAAGRycy9kb3ducmV2LnhtbESPT2sCMRTE70K/Q3gFb5r131K2RimFgh4KVsXzY/Pc&#10;rN28rEnU7bc3QsHjMDO/YebLzjbiSj7UjhWMhhkI4tLpmisF+93X4A1EiMgaG8ek4I8CLBcvvTkW&#10;2t34h67bWIkE4VCgAhNjW0gZSkMWw9C1xMk7Om8xJukrqT3eEtw2cpxlubRYc1ow2NKnofJ3e7EK&#10;/GY0mbV2Ytb0fR7H/HTe20OuVP+1+3gHEamLz/B/e6UVzKbw+J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NBpsMAAADbAAAADwAAAAAAAAAAAAAAAACYAgAAZHJzL2Rv&#10;d25yZXYueG1sUEsFBgAAAAAEAAQA9QAAAIgDAAAAAA==&#10;" path="m,l76,283r76,510l248,1297r131,554l523,2392r186,535l846,3278r144,338l1066,3887r21,67l977,3739,812,3346,654,2940,475,2404,324,1857,200,1304,90,658,,xe" filled="f" strokecolor="#1f487c" strokeweight=".14pt">
                  <v:path arrowok="t" o:connecttype="custom" o:connectlocs="0,11450;76,11733;152,12243;248,12747;379,13301;523,13842;709,14377;846,14728;990,15066;1066,15337;1087,15404;977,15189;812,14796;654,14390;475,13854;324,13307;200,12754;90,12108;0,11450" o:connectangles="0,0,0,0,0,0,0,0,0,0,0,0,0,0,0,0,0,0,0"/>
                </v:shape>
                <v:shape id="Freeform 20" o:spid="_x0000_s1059" style="position:absolute;left:2013;top:15373;width:227;height:437;visibility:visible;mso-wrap-style:square;v-text-anchor:top" coordsize="22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gTMMA&#10;AADbAAAADwAAAGRycy9kb3ducmV2LnhtbESPwWrDMBBE74X8g9hAb40UE5fiRgkhxJD2UpqUnhdr&#10;Y5tIK2MptvP3VaHQ4zAzb5j1dnJWDNSH1rOG5UKBIK68abnW8HUun15AhIhs0HomDXcKsN3MHtZY&#10;GD/yJw2nWIsE4VCghibGrpAyVA05DAvfESfv4nuHMcm+lqbHMcGdlZlSz9Jhy2mhwY72DVXX081p&#10;eP8IaCd7zoJVx1X5nefqcH/T+nE+7V5BRJrif/ivfTQa8hx+v6Qf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gTMMAAADbAAAADwAAAAAAAAAAAAAAAACYAgAAZHJzL2Rv&#10;d25yZXYueG1sUEsFBgAAAAAEAAQA9QAAAIgDAAAAAA==&#10;" path="m,l75,221r90,215l227,436,,xe" fillcolor="#1f487c" stroked="f">
                  <v:fill opacity="13107f"/>
                  <v:path arrowok="t" o:connecttype="custom" o:connectlocs="0,15374;75,15595;165,15810;227,15810;0,15374" o:connectangles="0,0,0,0,0"/>
                </v:shape>
                <v:shape id="Freeform 19" o:spid="_x0000_s1060" style="position:absolute;left:2013;top:15373;width:227;height:437;visibility:visible;mso-wrap-style:square;v-text-anchor:top" coordsize="22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qh8IA&#10;AADbAAAADwAAAGRycy9kb3ducmV2LnhtbESPwWrDMBBE74X+g9hAL6WR05JQXMvGpDHk6iQfsEhb&#10;28RaGUmN3b+vCoEeh9l5s1NUix3FjXwYHCvYrDMQxNqZgTsFl3Pz8g4iRGSDo2NS8EMBqvLxocDc&#10;uJlbup1iJxKEQ44K+hinXMqge7IY1m4iTt6X8xZjkr6TxuOc4HaUr1m2kxYHTg09TrTvSV9P3za9&#10;cZgb/2a0NucRL8+f26492Fqpp9VSf4CItMT/43v6aBRsd/C3JQF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LGqHwgAAANsAAAAPAAAAAAAAAAAAAAAAAJgCAABkcnMvZG93&#10;bnJldi54bWxQSwUGAAAAAAQABAD1AAAAhwMAAAAA&#10;" path="m,l227,436r-62,l75,221,,xe" filled="f" strokecolor="#1f487c" strokeweight=".14pt">
                  <v:path arrowok="t" o:connecttype="custom" o:connectlocs="0,15374;227,15810;165,15810;75,15595;0,15374" o:connectangles="0,0,0,0,0"/>
                </v:shape>
                <v:shape id="Freeform 18" o:spid="_x0000_s1061" style="position:absolute;left:845;top:11148;width:104;height:585;visibility:visible;mso-wrap-style:square;v-text-anchor:top" coordsize="10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4vF8YA&#10;AADbAAAADwAAAGRycy9kb3ducmV2LnhtbESPT2vCQBTE7wW/w/KE3uqmAW2JrlIUwUOh+Kegt2f2&#10;mUSzb+PuGtNv7xYKPQ4z8xtmMutMLVpyvrKs4HWQgCDOra64ULDbLl/eQfiArLG2TAp+yMNs2nua&#10;YKbtndfUbkIhIoR9hgrKEJpMSp+XZNAPbEMcvZN1BkOUrpDa4T3CTS3TJBlJgxXHhRIbmpeUXzY3&#10;o+C0P98W31+f5+U1HS3S/epwbN1Qqed+9zEGEagL/+G/9korGL7B75f4A+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4vF8YAAADbAAAADwAAAAAAAAAAAAAAAACYAgAAZHJz&#10;L2Rvd25yZXYueG1sUEsFBgAAAAAEAAQA9QAAAIsDAAAAAA==&#10;" path="m,l28,302r75,282l55,252r,-24l,xe" fillcolor="#1f487c" stroked="f">
                  <v:fill opacity="13107f"/>
                  <v:path arrowok="t" o:connecttype="custom" o:connectlocs="0,11148;28,11450;103,11732;55,11400;55,11376;0,11148" o:connectangles="0,0,0,0,0,0"/>
                </v:shape>
                <v:shape id="Freeform 17" o:spid="_x0000_s1062" style="position:absolute;left:845;top:11148;width:104;height:585;visibility:visible;mso-wrap-style:square;v-text-anchor:top" coordsize="10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mh8IA&#10;AADbAAAADwAAAGRycy9kb3ducmV2LnhtbERPy2rCQBTdC/7DcAV3ZlKpItFRSkuLIASq0rq8ydwm&#10;aTN3Qmby6N93FgWXh/PeHUZTi55aV1lW8BDFIIhzqysuFFwvr4sNCOeRNdaWScEvOTjsp5MdJtoO&#10;/E792RcihLBLUEHpfZNI6fKSDLrINsSB+7KtQR9gW0jd4hDCTS2XcbyWBisODSU29FxS/nPujILu&#10;RHqIl+uX77cP3d8+Mc0es1Sp+Wx82oLwNPq7+N991ApWYWz4En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WaHwgAAANsAAAAPAAAAAAAAAAAAAAAAAJgCAABkcnMvZG93&#10;bnJldi54bWxQSwUGAAAAAAQABAD1AAAAhwMAAAAA&#10;" path="m,l55,228r,24l103,584,28,302,,xe" filled="f" strokecolor="#1f487c" strokeweight=".14pt">
                  <v:path arrowok="t" o:connecttype="custom" o:connectlocs="0,11148;55,11376;55,11400;103,11732;28,11450;0,11148" o:connectangles="0,0,0,0,0,0"/>
                </v:shape>
                <v:shape id="Freeform 16" o:spid="_x0000_s1063" style="position:absolute;left:1759;top:9309;width:2764;height:4810;visibility:visible;mso-wrap-style:square;v-text-anchor:top" coordsize="2764,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jwsEA&#10;AADbAAAADwAAAGRycy9kb3ducmV2LnhtbESPQWvCQBSE7wX/w/KE3urGQINGVxGhJVfTitdH9pkE&#10;d9/G7DaJ/74rFHoc5psZZrufrBED9b51rGC5SEAQV063XCv4/vp4W4HwAVmjcUwKHuRhv5u9bDHX&#10;buQTDWWoRSxhn6OCJoQul9JXDVn0C9cRR+/qeoshyr6Wuscxllsj0yTJpMWW40KDHR0bqm7lj1Ww&#10;plVxvyyHajxnjyHyn+ZoUqVe59NhAyLQFP7hv3ShFbyv4fk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G48LBAAAA2wAAAA8AAAAAAAAAAAAAAAAAmAIAAGRycy9kb3du&#10;cmV2LnhtbFBLBQYAAAAABAAEAPUAAACGAwAAAAA=&#10;" path="m2763,l2488,234,2227,480,1973,738r-234,265l1437,1353r-289,375l894,2110,653,2516,454,2922,275,3352,145,3789,48,4232,7,4681,,4705r48,105l48,4681,90,4238r96,-443l309,3358,488,2940,687,2528,914,2128r261,-381l1450,1365r303,-356l1993,744,2234,486,2495,240,2763,6r,-6xe" fillcolor="#1f487c" stroked="f">
                  <v:fill opacity="13107f"/>
                  <v:path arrowok="t" o:connecttype="custom" o:connectlocs="2763,9309;2488,9543;2227,9789;1973,10047;1739,10312;1437,10662;1148,11037;894,11419;653,11825;454,12231;275,12661;145,13098;48,13541;7,13990;0,14014;48,14119;48,13990;90,13547;186,13104;309,12667;488,12249;687,11837;914,11437;1175,11056;1450,10674;1753,10318;1993,10053;2234,9795;2495,9549;2763,9315;2763,9309" o:connectangles="0,0,0,0,0,0,0,0,0,0,0,0,0,0,0,0,0,0,0,0,0,0,0,0,0,0,0,0,0,0,0"/>
                </v:shape>
                <v:shape id="Freeform 15" o:spid="_x0000_s1064" style="position:absolute;left:1759;top:9309;width:2764;height:4810;visibility:visible;mso-wrap-style:square;v-text-anchor:top" coordsize="2764,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X5A8AA&#10;AADbAAAADwAAAGRycy9kb3ducmV2LnhtbERPTYvCMBC9C/6HMMLeNHUPIl3TUoWVvYhU7X22Gdti&#10;MylNtu3+e3MQPD7e9y6dTCsG6l1jWcF6FYEgLq1uuFJwu34vtyCcR9bYWiYF/+QgTeazHcbajpzT&#10;cPGVCCHsYlRQe9/FUrqyJoNuZTviwN1tb9AH2FdS9ziGcNPKzyjaSIMNh4YaOzrUVD4uf0ZBPupi&#10;/3vMDu64LqYqy0+P4XxS6mMxZV8gPE3+LX65f7SCTVgfvoQfIJ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X5A8AAAADbAAAADwAAAAAAAAAAAAAAAACYAgAAZHJzL2Rvd25y&#10;ZXYueG1sUEsFBgAAAAAEAAQA9QAAAIUDAAAAAA==&#10;" path="m2763,r,6l2495,240,2234,486,1993,744r-240,265l1450,1365r-275,382l914,2128,687,2528,488,2940,309,3358,186,3795,90,4238,48,4681r,129l,4705r7,-24l48,4232r97,-443l275,3352,454,2922,653,2516,894,2110r254,-382l1437,1353r302,-350l1973,738,2227,480,2488,234,2763,xe" filled="f" strokecolor="#1f487c" strokeweight=".14pt">
                  <v:path arrowok="t" o:connecttype="custom" o:connectlocs="2763,9309;2763,9315;2495,9549;2234,9795;1993,10053;1753,10318;1450,10674;1175,11056;914,11437;687,11837;488,12249;309,12667;186,13104;90,13547;48,13990;48,14119;0,14014;7,13990;48,13541;145,13098;275,12661;454,12231;653,11825;894,11419;1148,11037;1437,10662;1739,10312;1973,10047;2227,9789;2488,9543;2763,9309" o:connectangles="0,0,0,0,0,0,0,0,0,0,0,0,0,0,0,0,0,0,0,0,0,0,0,0,0,0,0,0,0,0,0"/>
                </v:shape>
                <v:shape id="AutoShape 14" o:spid="_x0000_s1065" style="position:absolute;left:1759;top:14168;width:255;height:1206;visibility:visible;mso-wrap-style:square;v-text-anchor:top" coordsize="25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M5MEA&#10;AADbAAAADwAAAGRycy9kb3ducmV2LnhtbESPQYvCMBSE7wv+h/CEva1pPbhSjcUKgh633R/waJ5t&#10;tXkJTbT1328WBI/DzHzDbPPJ9OJBg+8sK0gXCQji2uqOGwW/1fFrDcIHZI29ZVLwJA/5bvaxxUzb&#10;kX/oUYZGRAj7DBW0IbhMSl+3ZNAvrCOO3sUOBkOUQyP1gGOEm14uk2QlDXYcF1p0dGipvpV3o+D8&#10;vb5exqooTt2hdNVysufUWaU+59N+AyLQFN7hV/ukFaxS+P8Sf4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0jOTBAAAA2wAAAA8AAAAAAAAAAAAAAAAAmAIAAGRycy9kb3du&#10;cmV2LnhtbFBLBQYAAAAABAAEAPUAAACGAwAAAAA=&#10;" path="m224,1143r3,14l255,1206r-31,-63xm,l7,246,35,498r68,400l152,997r72,146l145,824,83,492,48,111,41,92,,xe" fillcolor="#1f487c" stroked="f">
                  <v:fill opacity="13107f"/>
                  <v:path arrowok="t" o:connecttype="custom" o:connectlocs="224,15311;227,15325;255,15374;224,15311;0,14168;7,14414;35,14666;103,15066;152,15165;224,15311;145,14992;83,14660;48,14279;41,14260;0,14168" o:connectangles="0,0,0,0,0,0,0,0,0,0,0,0,0,0,0"/>
                </v:shape>
                <v:shape id="Freeform 13" o:spid="_x0000_s1066" style="position:absolute;left:1759;top:14168;width:255;height:1206;visibility:visible;mso-wrap-style:square;v-text-anchor:top" coordsize="25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n5cIA&#10;AADbAAAADwAAAGRycy9kb3ducmV2LnhtbESPQYvCMBSE78L+h/AW9qbpehDpGosIgrCgWEXY26N5&#10;tqXNS2hSW//9RhA8DjPzDbPKRtOKO3W+tqzge5aAIC6srrlUcDnvpksQPiBrbC2Tggd5yNYfkxWm&#10;2g58onseShEh7FNUUIXgUil9UZFBP7OOOHo32xkMUXal1B0OEW5aOU+ShTRYc1yo0NG2oqLJe6Pg&#10;tuf81/0N28Y9juOJ+v7q+4NSX5/j5gdEoDG8w6/2XitYzO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mflwgAAANsAAAAPAAAAAAAAAAAAAAAAAJgCAABkcnMvZG93&#10;bnJldi54bWxQSwUGAAAAAAQABAD1AAAAhwMAAAAA&#10;" path="m,l41,92r7,19l83,492r62,332l227,1157r28,49l152,997,103,898,35,498,7,246,,xe" filled="f" strokecolor="#1f487c" strokeweight=".14pt">
                  <v:path arrowok="t" o:connecttype="custom" o:connectlocs="0,14168;41,14260;48,14279;83,14660;145,14992;227,15325;255,15374;152,15165;103,15066;35,14666;7,14414;0,14168" o:connectangles="0,0,0,0,0,0,0,0,0,0,0,0"/>
                </v:shape>
                <v:shape id="Freeform 12" o:spid="_x0000_s1067" style="position:absolute;left:1958;top:15404;width:214;height:407;visibility:visible;mso-wrap-style:square;v-text-anchor:top" coordsize="21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tfMUA&#10;AADbAAAADwAAAGRycy9kb3ducmV2LnhtbESPS4vCQBCE78L+h6EXvMg68YEs0VFU1tfR7AO8NZk2&#10;CWZ6spmJxn/vCAt7LKrrq67ZojWluFLtCssKBv0IBHFqdcGZgq/Pzds7COeRNZaWScGdHCzmL50Z&#10;xtre+EjXxGciQNjFqCD3voqldGlOBl3fVsTBO9vaoA+yzqSu8RbgppTDKJpIgwWHhhwrWueUXpLG&#10;hDe2v7377ufjQOOiaU7H02r9bVqluq/tcgrCU+v/j//Se61gMoLnlgAA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C18xQAAANsAAAAPAAAAAAAAAAAAAAAAAJgCAABkcnMv&#10;ZG93bnJldi54bWxQSwUGAAAAAAQABAD1AAAAigMAAAAA&#10;" path="m,l165,406r48,l,xe" fillcolor="#1f487c" stroked="f">
                  <v:fill opacity="13107f"/>
                  <v:path arrowok="t" o:connecttype="custom" o:connectlocs="0,15404;165,15810;213,15810;0,15404" o:connectangles="0,0,0,0"/>
                </v:shape>
                <v:shape id="Freeform 11" o:spid="_x0000_s1068" style="position:absolute;left:1958;top:15404;width:214;height:407;visibility:visible;mso-wrap-style:square;v-text-anchor:top" coordsize="21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eMIA&#10;AADbAAAADwAAAGRycy9kb3ducmV2LnhtbESP0YrCMBRE34X9h3AX9k3TXURL1ygqCCs+qK0fcGnu&#10;tsXmpiRR698bQfBxmJkzzGzRm1ZcyfnGsoLvUQKCuLS64UrBqdgMUxA+IGtsLZOCO3lYzD8GM8y0&#10;vfGRrnmoRISwz1BBHUKXSenLmgz6ke2Io/dvncEQpaukdniLcNPKnySZSIMNx4UaO1rXVJ7zi1Gw&#10;skWeHwpar07WpU5up3s93in19dkvf0EE6sM7/Gr/aQWTMTy/xB8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0H94wgAAANsAAAAPAAAAAAAAAAAAAAAAAJgCAABkcnMvZG93&#10;bnJldi54bWxQSwUGAAAAAAQABAD1AAAAhwMAAAAA&#10;" path="m,l213,406r-48,l,xe" filled="f" strokecolor="#1f487c" strokeweight=".14pt">
                  <v:path arrowok="t" o:connecttype="custom" o:connectlocs="0,15404;213,15810;165,15810;0,15404" o:connectangles="0,0,0,0"/>
                </v:shape>
                <v:shape id="Freeform 10" o:spid="_x0000_s1069" style="position:absolute;left:1759;top:14014;width:49;height:265;visibility:visible;mso-wrap-style:square;v-text-anchor:top" coordsize="49,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emMEA&#10;AADbAAAADwAAAGRycy9kb3ducmV2LnhtbESPQYvCMBSE74L/IbwFb5quoEg1igiC7J62u+L12bw2&#10;xealJFHrvzcLgsdhZr5hVpvetuJGPjSOFXxOMhDEpdMN1wr+fvfjBYgQkTW2jknBgwJs1sPBCnPt&#10;7vxDtyLWIkE45KjAxNjlUobSkMUwcR1x8irnLcYkfS21x3uC21ZOs2wuLTacFgx2tDNUXoqrVSCr&#10;qv06TcnY/vvsH7HoFvY4U2r00W+XICL18R1+tQ9awXwG/1/SD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inpjBAAAA2wAAAA8AAAAAAAAAAAAAAAAAmAIAAGRycy9kb3du&#10;cmV2LnhtbFBLBQYAAAAABAAEAPUAAACGAwAAAAA=&#10;" path="m,l,153r41,92l48,264r,-160l,xe" fillcolor="#1f487c" stroked="f">
                  <v:fill opacity="13107f"/>
                  <v:path arrowok="t" o:connecttype="custom" o:connectlocs="0,14015;0,14168;41,14260;48,14279;48,14119;0,14015" o:connectangles="0,0,0,0,0,0"/>
                </v:shape>
                <v:shape id="Freeform 9" o:spid="_x0000_s1070" style="position:absolute;left:1759;top:14014;width:49;height:265;visibility:visible;mso-wrap-style:square;v-text-anchor:top" coordsize="49,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oCsQA&#10;AADbAAAADwAAAGRycy9kb3ducmV2LnhtbESPT2vCQBTE7wW/w/IEL0U31RIkuooEBEUvpkKvj+zL&#10;H8y+Ddmtif30XUHocZiZ3zDr7WAacafO1ZYVfMwiEMS51TWXCq5f++kShPPIGhvLpOBBDrab0dsa&#10;E217vtA986UIEHYJKqi8bxMpXV6RQTezLXHwCtsZ9EF2pdQd9gFuGjmPolgarDksVNhSWlF+y36M&#10;gsX1/dgv+fJdnAqZns777PD5myo1GQ+7FQhPg/8Pv9oHrSCO4fk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56ArEAAAA2wAAAA8AAAAAAAAAAAAAAAAAmAIAAGRycy9k&#10;b3ducmV2LnhtbFBLBQYAAAAABAAEAPUAAACJAwAAAAA=&#10;" path="m,l48,104r,160l41,245,,153,,xe" filled="f" strokecolor="#1f487c" strokeweight=".14pt">
                  <v:path arrowok="t" o:connecttype="custom" o:connectlocs="0,14015;48,14119;48,14279;41,14260;0,14168;0,14015" o:connectangles="0,0,0,0,0,0"/>
                </v:shape>
                <v:shape id="Freeform 8" o:spid="_x0000_s1071" style="position:absolute;left:1862;top:15066;width:317;height:745;visibility:visible;mso-wrap-style:square;v-text-anchor:top" coordsize="317,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TsQA&#10;AADbAAAADwAAAGRycy9kb3ducmV2LnhtbESPQWvCQBSE74L/YXmCF6mbelAbXUUKYgkVqRaKt2f2&#10;mQSzb0N2jfHfu0LB4zAz3zDzZWtK0VDtCssK3ocRCOLU6oIzBb+H9dsUhPPIGkvLpOBODpaLbmeO&#10;sbY3/qFm7zMRIOxiVJB7X8VSujQng25oK+LgnW1t0AdZZ1LXeAtwU8pRFI2lwYLDQo4VfeaUXvZX&#10;o6DccfLd7AZ/SfJxt5vrlk5HHijV77WrGQhPrX+F/9tfWsF4As8v4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fr07EAAAA2wAAAA8AAAAAAAAAAAAAAAAAmAIAAGRycy9k&#10;b3ducmV2LnhtbFBLBQYAAAAABAAEAPUAAACJAwAAAAA=&#10;" path="m,l76,271r21,68l310,744r7,l227,529,152,308,48,99,,xe" fillcolor="#1f487c" stroked="f">
                  <v:fill opacity="13107f"/>
                  <v:path arrowok="t" o:connecttype="custom" o:connectlocs="0,15066;76,15337;97,15405;310,15810;317,15810;227,15595;152,15374;48,15165;0,15066" o:connectangles="0,0,0,0,0,0,0,0,0"/>
                </v:shape>
                <v:shape id="Freeform 7" o:spid="_x0000_s1072" style="position:absolute;left:1862;top:15066;width:317;height:745;visibility:visible;mso-wrap-style:square;v-text-anchor:top" coordsize="317,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u68EA&#10;AADbAAAADwAAAGRycy9kb3ducmV2LnhtbERPz2vCMBS+D/wfwhN2m6mOFamNIpPBrjo32tszebbF&#10;5qU0mW3/e3MY7Pjx/c53o23FnXrfOFawXCQgiLUzDVcKzl8fL2sQPiAbbB2Tgok87Lazpxwz4wY+&#10;0v0UKhFD2GeooA6hy6T0uiaLfuE64shdXW8xRNhX0vQ4xHDbylWSpNJiw7Ghxo7ea9K3069VcNW2&#10;SKfy+3A+lKviJ72Ur61+U+p5Pu43IAKN4V/85/40CtI4Nn6JP0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ruvBAAAA2wAAAA8AAAAAAAAAAAAAAAAAmAIAAGRycy9kb3du&#10;cmV2LnhtbFBLBQYAAAAABAAEAPUAAACGAwAAAAA=&#10;" path="m,l48,99,152,308r75,221l317,744r-7,l97,339,76,271,,xe" filled="f" strokecolor="#1f487c" strokeweight=".14pt">
                  <v:path arrowok="t" o:connecttype="custom" o:connectlocs="0,15066;48,15165;152,15374;227,15595;317,15810;310,15810;97,15405;76,15337;0,15066" o:connectangles="0,0,0,0,0,0,0,0,0"/>
                </v:shape>
                <w10:wrap anchorx="page" anchory="page"/>
              </v:group>
            </w:pict>
          </mc:Fallback>
        </mc:AlternateContent>
      </w:r>
    </w:p>
    <w:p w:rsidR="007E390D" w:rsidRDefault="007E390D">
      <w:pPr>
        <w:pStyle w:val="BodyText"/>
        <w:rPr>
          <w:sz w:val="20"/>
        </w:rPr>
      </w:pPr>
    </w:p>
    <w:p w:rsidR="007E390D" w:rsidRDefault="007E390D">
      <w:pPr>
        <w:pStyle w:val="BodyText"/>
        <w:rPr>
          <w:sz w:val="20"/>
        </w:rPr>
      </w:pPr>
    </w:p>
    <w:p w:rsidR="007E390D" w:rsidRDefault="007E390D">
      <w:pPr>
        <w:pStyle w:val="BodyText"/>
        <w:rPr>
          <w:sz w:val="20"/>
        </w:rPr>
      </w:pPr>
    </w:p>
    <w:p w:rsidR="007E390D" w:rsidRDefault="007E390D">
      <w:pPr>
        <w:pStyle w:val="BodyText"/>
        <w:rPr>
          <w:sz w:val="20"/>
        </w:rPr>
      </w:pPr>
    </w:p>
    <w:p w:rsidR="007E390D" w:rsidRDefault="007E390D">
      <w:pPr>
        <w:pStyle w:val="BodyText"/>
        <w:rPr>
          <w:sz w:val="20"/>
        </w:rPr>
      </w:pPr>
    </w:p>
    <w:p w:rsidR="007E390D" w:rsidRDefault="007E390D">
      <w:pPr>
        <w:pStyle w:val="BodyText"/>
        <w:rPr>
          <w:sz w:val="20"/>
        </w:rPr>
      </w:pPr>
    </w:p>
    <w:p w:rsidR="007E390D" w:rsidRDefault="007E390D">
      <w:pPr>
        <w:pStyle w:val="BodyText"/>
        <w:spacing w:before="2"/>
        <w:rPr>
          <w:sz w:val="16"/>
        </w:rPr>
      </w:pPr>
    </w:p>
    <w:p w:rsidR="00F30CE7" w:rsidRPr="00F56F31" w:rsidRDefault="00F30CE7">
      <w:pPr>
        <w:spacing w:before="57"/>
        <w:ind w:right="129"/>
        <w:jc w:val="center"/>
        <w:rPr>
          <w:ins w:id="6" w:author="youcode" w:date="2022-06-06T10:05:00Z"/>
          <w:color w:val="FF0000"/>
          <w:sz w:val="52"/>
          <w:szCs w:val="52"/>
        </w:rPr>
      </w:pPr>
      <w:ins w:id="7" w:author="youcode" w:date="2022-06-06T10:05:00Z">
        <w:r w:rsidRPr="00F56F31">
          <w:rPr>
            <w:color w:val="FF0000"/>
            <w:sz w:val="52"/>
            <w:szCs w:val="52"/>
          </w:rPr>
          <w:t xml:space="preserve">                                               2022</w:t>
        </w:r>
      </w:ins>
    </w:p>
    <w:p w:rsidR="00F30CE7" w:rsidRPr="00F56F31" w:rsidRDefault="00F30CE7">
      <w:pPr>
        <w:spacing w:before="57"/>
        <w:ind w:right="129"/>
        <w:jc w:val="center"/>
        <w:rPr>
          <w:ins w:id="8" w:author="youcode" w:date="2022-06-06T10:05:00Z"/>
          <w:color w:val="FF0000"/>
          <w:sz w:val="52"/>
          <w:szCs w:val="52"/>
        </w:rPr>
      </w:pPr>
    </w:p>
    <w:p w:rsidR="00F30CE7" w:rsidRDefault="00F30CE7">
      <w:pPr>
        <w:spacing w:before="57"/>
        <w:ind w:right="129"/>
        <w:jc w:val="center"/>
        <w:rPr>
          <w:ins w:id="9" w:author="youcode" w:date="2022-06-06T10:05:00Z"/>
        </w:rPr>
      </w:pPr>
    </w:p>
    <w:p w:rsidR="00F30CE7" w:rsidRDefault="00F30CE7">
      <w:pPr>
        <w:spacing w:before="57"/>
        <w:ind w:right="129"/>
        <w:jc w:val="center"/>
        <w:rPr>
          <w:ins w:id="10" w:author="youcode" w:date="2022-06-06T10:05:00Z"/>
        </w:rPr>
      </w:pPr>
    </w:p>
    <w:p w:rsidR="007E390D" w:rsidRDefault="00DA782C">
      <w:pPr>
        <w:spacing w:before="57"/>
        <w:ind w:right="129"/>
        <w:jc w:val="center"/>
      </w:pPr>
      <w:r>
        <w:t>1</w:t>
      </w:r>
    </w:p>
    <w:p w:rsidR="007E390D" w:rsidRDefault="007E390D">
      <w:pPr>
        <w:jc w:val="center"/>
        <w:sectPr w:rsidR="007E390D">
          <w:type w:val="continuous"/>
          <w:pgSz w:w="12240" w:h="15840"/>
          <w:pgMar w:top="780" w:right="360" w:bottom="0" w:left="500" w:header="720" w:footer="720" w:gutter="0"/>
          <w:cols w:space="720"/>
        </w:sectPr>
      </w:pPr>
    </w:p>
    <w:p w:rsidR="007E390D" w:rsidRDefault="007E390D">
      <w:pPr>
        <w:pStyle w:val="BodyText"/>
        <w:spacing w:before="11"/>
        <w:rPr>
          <w:sz w:val="15"/>
        </w:rPr>
      </w:pPr>
    </w:p>
    <w:p w:rsidR="007E390D" w:rsidRDefault="00DA782C">
      <w:pPr>
        <w:pStyle w:val="Heading2"/>
        <w:spacing w:before="89"/>
        <w:ind w:left="846" w:right="1141" w:firstLine="0"/>
        <w:jc w:val="center"/>
      </w:pPr>
      <w:bookmarkStart w:id="11" w:name="_bookmark0"/>
      <w:bookmarkEnd w:id="11"/>
      <w:r>
        <w:rPr>
          <w:color w:val="1B2B68"/>
        </w:rPr>
        <w:t>Remerciements</w:t>
      </w:r>
    </w:p>
    <w:p w:rsidR="007E390D" w:rsidRDefault="007E390D">
      <w:pPr>
        <w:pStyle w:val="BodyText"/>
        <w:rPr>
          <w:rFonts w:ascii="Times New Roman"/>
          <w:b/>
          <w:sz w:val="30"/>
        </w:rPr>
      </w:pPr>
    </w:p>
    <w:p w:rsidR="007E390D" w:rsidRDefault="007E390D">
      <w:pPr>
        <w:pStyle w:val="BodyText"/>
        <w:rPr>
          <w:rFonts w:ascii="Times New Roman"/>
          <w:b/>
          <w:sz w:val="30"/>
        </w:rPr>
      </w:pPr>
    </w:p>
    <w:p w:rsidR="004B3245" w:rsidRPr="004B3245" w:rsidRDefault="004B3245" w:rsidP="004B3245">
      <w:pPr>
        <w:widowControl/>
        <w:autoSpaceDE/>
        <w:autoSpaceDN/>
        <w:ind w:left="1636"/>
        <w:rPr>
          <w:ins w:id="12" w:author="youcode" w:date="2022-06-03T15:38:00Z"/>
          <w:rFonts w:ascii="Times New Roman" w:eastAsia="Times New Roman" w:hAnsi="Times New Roman" w:cs="Times New Roman"/>
          <w:sz w:val="24"/>
          <w:szCs w:val="24"/>
          <w:lang w:val="fr-MA"/>
          <w:rPrChange w:id="13" w:author="youcode" w:date="2022-06-03T15:38:00Z">
            <w:rPr>
              <w:ins w:id="14" w:author="youcode" w:date="2022-06-03T15:38:00Z"/>
              <w:rFonts w:ascii="Times New Roman" w:eastAsia="Times New Roman" w:hAnsi="Times New Roman" w:cs="Times New Roman"/>
              <w:sz w:val="24"/>
              <w:szCs w:val="24"/>
              <w:lang w:val="en-US"/>
            </w:rPr>
          </w:rPrChange>
        </w:rPr>
      </w:pPr>
      <w:ins w:id="15" w:author="youcode" w:date="2022-06-03T15:38:00Z">
        <w:r w:rsidRPr="004B3245">
          <w:rPr>
            <w:rFonts w:ascii="Times New Roman" w:eastAsia="Times New Roman" w:hAnsi="Times New Roman" w:cs="Times New Roman"/>
            <w:color w:val="000000"/>
            <w:sz w:val="24"/>
            <w:szCs w:val="24"/>
            <w:lang w:val="fr-MA"/>
            <w:rPrChange w:id="16" w:author="youcode" w:date="2022-06-03T15:38:00Z">
              <w:rPr>
                <w:rFonts w:ascii="Times New Roman" w:eastAsia="Times New Roman" w:hAnsi="Times New Roman" w:cs="Times New Roman"/>
                <w:color w:val="000000"/>
                <w:sz w:val="24"/>
                <w:szCs w:val="24"/>
                <w:lang w:val="en-US"/>
              </w:rPr>
            </w:rPrChange>
          </w:rPr>
          <w:t>En préambule à ce mémoire on remercie Dieu qui nous a aidés et nous a donné la</w:t>
        </w:r>
      </w:ins>
    </w:p>
    <w:p w:rsidR="004B3245" w:rsidRPr="004B3245" w:rsidRDefault="004B3245" w:rsidP="004B3245">
      <w:pPr>
        <w:widowControl/>
        <w:autoSpaceDE/>
        <w:autoSpaceDN/>
        <w:spacing w:before="139"/>
        <w:ind w:left="1636" w:right="1299"/>
        <w:rPr>
          <w:ins w:id="17" w:author="youcode" w:date="2022-06-03T15:38:00Z"/>
          <w:rFonts w:ascii="Times New Roman" w:eastAsia="Times New Roman" w:hAnsi="Times New Roman" w:cs="Times New Roman"/>
          <w:sz w:val="24"/>
          <w:szCs w:val="24"/>
          <w:lang w:val="fr-MA"/>
          <w:rPrChange w:id="18" w:author="youcode" w:date="2022-06-03T15:38:00Z">
            <w:rPr>
              <w:ins w:id="19" w:author="youcode" w:date="2022-06-03T15:38:00Z"/>
              <w:rFonts w:ascii="Times New Roman" w:eastAsia="Times New Roman" w:hAnsi="Times New Roman" w:cs="Times New Roman"/>
              <w:sz w:val="24"/>
              <w:szCs w:val="24"/>
              <w:lang w:val="en-US"/>
            </w:rPr>
          </w:rPrChange>
        </w:rPr>
      </w:pPr>
      <w:ins w:id="20" w:author="youcode" w:date="2022-06-03T15:38:00Z">
        <w:r w:rsidRPr="004B3245">
          <w:rPr>
            <w:rFonts w:ascii="Times New Roman" w:eastAsia="Times New Roman" w:hAnsi="Times New Roman" w:cs="Times New Roman"/>
            <w:color w:val="000000"/>
            <w:sz w:val="24"/>
            <w:szCs w:val="24"/>
            <w:lang w:val="fr-MA"/>
            <w:rPrChange w:id="21" w:author="youcode" w:date="2022-06-03T15:38:00Z">
              <w:rPr>
                <w:rFonts w:ascii="Times New Roman" w:eastAsia="Times New Roman" w:hAnsi="Times New Roman" w:cs="Times New Roman"/>
                <w:color w:val="000000"/>
                <w:sz w:val="24"/>
                <w:szCs w:val="24"/>
                <w:lang w:val="en-US"/>
              </w:rPr>
            </w:rPrChange>
          </w:rPr>
          <w:t>patience et le courage durant ces longues durées d’étude. Aussi nos remerciements au corps professoral et administratif de YouCode qui déploient de grands efforts pour nous assurer une très bonne formation.</w:t>
        </w:r>
      </w:ins>
    </w:p>
    <w:p w:rsidR="004B3245" w:rsidRPr="004B3245" w:rsidRDefault="004B3245" w:rsidP="004B3245">
      <w:pPr>
        <w:widowControl/>
        <w:autoSpaceDE/>
        <w:autoSpaceDN/>
        <w:rPr>
          <w:ins w:id="22" w:author="youcode" w:date="2022-06-03T15:38:00Z"/>
          <w:rFonts w:ascii="Times New Roman" w:eastAsia="Times New Roman" w:hAnsi="Times New Roman" w:cs="Times New Roman"/>
          <w:sz w:val="24"/>
          <w:szCs w:val="24"/>
          <w:lang w:val="fr-MA"/>
          <w:rPrChange w:id="23" w:author="youcode" w:date="2022-06-03T15:38:00Z">
            <w:rPr>
              <w:ins w:id="24" w:author="youcode" w:date="2022-06-03T15:38:00Z"/>
              <w:rFonts w:ascii="Times New Roman" w:eastAsia="Times New Roman" w:hAnsi="Times New Roman" w:cs="Times New Roman"/>
              <w:sz w:val="24"/>
              <w:szCs w:val="24"/>
              <w:lang w:val="en-US"/>
            </w:rPr>
          </w:rPrChange>
        </w:rPr>
      </w:pPr>
    </w:p>
    <w:p w:rsidR="004B3245" w:rsidRPr="004B3245" w:rsidRDefault="004B3245" w:rsidP="004B3245">
      <w:pPr>
        <w:widowControl/>
        <w:autoSpaceDE/>
        <w:autoSpaceDN/>
        <w:ind w:left="1636" w:right="1546"/>
        <w:rPr>
          <w:ins w:id="25" w:author="youcode" w:date="2022-06-03T15:38:00Z"/>
          <w:rFonts w:ascii="Times New Roman" w:eastAsia="Times New Roman" w:hAnsi="Times New Roman" w:cs="Times New Roman"/>
          <w:sz w:val="24"/>
          <w:szCs w:val="24"/>
          <w:lang w:val="fr-MA"/>
          <w:rPrChange w:id="26" w:author="youcode" w:date="2022-06-03T15:38:00Z">
            <w:rPr>
              <w:ins w:id="27" w:author="youcode" w:date="2022-06-03T15:38:00Z"/>
              <w:rFonts w:ascii="Times New Roman" w:eastAsia="Times New Roman" w:hAnsi="Times New Roman" w:cs="Times New Roman"/>
              <w:sz w:val="24"/>
              <w:szCs w:val="24"/>
              <w:lang w:val="en-US"/>
            </w:rPr>
          </w:rPrChange>
        </w:rPr>
      </w:pPr>
      <w:ins w:id="28" w:author="youcode" w:date="2022-06-03T15:38:00Z">
        <w:r w:rsidRPr="004B3245">
          <w:rPr>
            <w:rFonts w:ascii="Times New Roman" w:eastAsia="Times New Roman" w:hAnsi="Times New Roman" w:cs="Times New Roman"/>
            <w:color w:val="000000"/>
            <w:sz w:val="24"/>
            <w:szCs w:val="24"/>
            <w:lang w:val="fr-MA"/>
            <w:rPrChange w:id="29" w:author="youcode" w:date="2022-06-03T15:38:00Z">
              <w:rPr>
                <w:rFonts w:ascii="Times New Roman" w:eastAsia="Times New Roman" w:hAnsi="Times New Roman" w:cs="Times New Roman"/>
                <w:color w:val="000000"/>
                <w:sz w:val="24"/>
                <w:szCs w:val="24"/>
                <w:lang w:val="en-US"/>
              </w:rPr>
            </w:rPrChange>
          </w:rPr>
          <w:t>Nous remercions sincèrement Mr Youssef Wakhidi notre encadrant, qui est toujours disponible tout au long de la réalisation de ce projet, ainsi pour l’inspiration, l’aide et le temps qu’il a bien consacrer.</w:t>
        </w:r>
      </w:ins>
    </w:p>
    <w:p w:rsidR="007E390D" w:rsidRPr="004B3245" w:rsidDel="004B3245" w:rsidRDefault="007E390D">
      <w:pPr>
        <w:pStyle w:val="BodyText"/>
        <w:rPr>
          <w:del w:id="30" w:author="youcode" w:date="2022-06-03T15:38:00Z"/>
          <w:rFonts w:ascii="Times New Roman"/>
          <w:b/>
          <w:sz w:val="43"/>
          <w:lang w:val="fr-MA"/>
          <w:rPrChange w:id="31" w:author="youcode" w:date="2022-06-03T15:38:00Z">
            <w:rPr>
              <w:del w:id="32" w:author="youcode" w:date="2022-06-03T15:38:00Z"/>
              <w:rFonts w:ascii="Times New Roman"/>
              <w:b/>
              <w:sz w:val="43"/>
            </w:rPr>
          </w:rPrChange>
        </w:rPr>
      </w:pPr>
    </w:p>
    <w:p w:rsidR="007E390D" w:rsidDel="004B3245" w:rsidRDefault="00DA782C">
      <w:pPr>
        <w:ind w:left="1636"/>
        <w:rPr>
          <w:del w:id="33" w:author="youcode" w:date="2022-06-03T15:38:00Z"/>
          <w:rFonts w:ascii="Times New Roman" w:hAnsi="Times New Roman"/>
          <w:sz w:val="24"/>
        </w:rPr>
      </w:pPr>
      <w:del w:id="34" w:author="youcode" w:date="2022-06-03T15:38:00Z">
        <w:r w:rsidDel="004B3245">
          <w:rPr>
            <w:rFonts w:ascii="Times New Roman" w:hAnsi="Times New Roman"/>
            <w:sz w:val="24"/>
          </w:rPr>
          <w:delText>En</w:delText>
        </w:r>
        <w:r w:rsidDel="004B3245">
          <w:rPr>
            <w:rFonts w:ascii="Times New Roman" w:hAnsi="Times New Roman"/>
            <w:spacing w:val="-1"/>
            <w:sz w:val="24"/>
          </w:rPr>
          <w:delText xml:space="preserve"> </w:delText>
        </w:r>
        <w:r w:rsidDel="004B3245">
          <w:rPr>
            <w:rFonts w:ascii="Times New Roman" w:hAnsi="Times New Roman"/>
            <w:sz w:val="24"/>
          </w:rPr>
          <w:delText>préambule</w:delText>
        </w:r>
        <w:r w:rsidDel="004B3245">
          <w:rPr>
            <w:rFonts w:ascii="Times New Roman" w:hAnsi="Times New Roman"/>
            <w:spacing w:val="1"/>
            <w:sz w:val="24"/>
          </w:rPr>
          <w:delText xml:space="preserve"> </w:delText>
        </w:r>
        <w:r w:rsidDel="004B3245">
          <w:rPr>
            <w:rFonts w:ascii="Times New Roman" w:hAnsi="Times New Roman"/>
            <w:sz w:val="24"/>
          </w:rPr>
          <w:delText>à</w:delText>
        </w:r>
        <w:r w:rsidDel="004B3245">
          <w:rPr>
            <w:rFonts w:ascii="Times New Roman" w:hAnsi="Times New Roman"/>
            <w:spacing w:val="-2"/>
            <w:sz w:val="24"/>
          </w:rPr>
          <w:delText xml:space="preserve"> </w:delText>
        </w:r>
        <w:r w:rsidDel="004B3245">
          <w:rPr>
            <w:rFonts w:ascii="Times New Roman" w:hAnsi="Times New Roman"/>
            <w:sz w:val="24"/>
          </w:rPr>
          <w:delText>ce</w:delText>
        </w:r>
        <w:r w:rsidDel="004B3245">
          <w:rPr>
            <w:rFonts w:ascii="Times New Roman" w:hAnsi="Times New Roman"/>
            <w:spacing w:val="-1"/>
            <w:sz w:val="24"/>
          </w:rPr>
          <w:delText xml:space="preserve"> </w:delText>
        </w:r>
        <w:r w:rsidDel="004B3245">
          <w:rPr>
            <w:rFonts w:ascii="Times New Roman" w:hAnsi="Times New Roman"/>
            <w:sz w:val="24"/>
          </w:rPr>
          <w:delText>mémoire</w:delText>
        </w:r>
        <w:r w:rsidDel="004B3245">
          <w:rPr>
            <w:rFonts w:ascii="Times New Roman" w:hAnsi="Times New Roman"/>
            <w:spacing w:val="-2"/>
            <w:sz w:val="24"/>
          </w:rPr>
          <w:delText xml:space="preserve"> </w:delText>
        </w:r>
        <w:r w:rsidDel="004B3245">
          <w:rPr>
            <w:rFonts w:ascii="Times New Roman" w:hAnsi="Times New Roman"/>
            <w:sz w:val="24"/>
          </w:rPr>
          <w:delText>on</w:delText>
        </w:r>
        <w:r w:rsidDel="004B3245">
          <w:rPr>
            <w:rFonts w:ascii="Times New Roman" w:hAnsi="Times New Roman"/>
            <w:spacing w:val="-1"/>
            <w:sz w:val="24"/>
          </w:rPr>
          <w:delText xml:space="preserve"> </w:delText>
        </w:r>
        <w:r w:rsidDel="004B3245">
          <w:rPr>
            <w:rFonts w:ascii="Times New Roman" w:hAnsi="Times New Roman"/>
            <w:sz w:val="24"/>
          </w:rPr>
          <w:delText>remercie Dieu qui</w:delText>
        </w:r>
        <w:r w:rsidDel="004B3245">
          <w:rPr>
            <w:rFonts w:ascii="Times New Roman" w:hAnsi="Times New Roman"/>
            <w:spacing w:val="-1"/>
            <w:sz w:val="24"/>
          </w:rPr>
          <w:delText xml:space="preserve"> </w:delText>
        </w:r>
        <w:r w:rsidDel="004B3245">
          <w:rPr>
            <w:rFonts w:ascii="Times New Roman" w:hAnsi="Times New Roman"/>
            <w:sz w:val="24"/>
          </w:rPr>
          <w:delText>nous a</w:delText>
        </w:r>
        <w:r w:rsidDel="004B3245">
          <w:rPr>
            <w:rFonts w:ascii="Times New Roman" w:hAnsi="Times New Roman"/>
            <w:spacing w:val="-1"/>
            <w:sz w:val="24"/>
          </w:rPr>
          <w:delText xml:space="preserve"> </w:delText>
        </w:r>
        <w:r w:rsidDel="004B3245">
          <w:rPr>
            <w:rFonts w:ascii="Times New Roman" w:hAnsi="Times New Roman"/>
            <w:sz w:val="24"/>
          </w:rPr>
          <w:delText>aidés</w:delText>
        </w:r>
        <w:r w:rsidDel="004B3245">
          <w:rPr>
            <w:rFonts w:ascii="Times New Roman" w:hAnsi="Times New Roman"/>
            <w:spacing w:val="-1"/>
            <w:sz w:val="24"/>
          </w:rPr>
          <w:delText xml:space="preserve"> </w:delText>
        </w:r>
        <w:r w:rsidDel="004B3245">
          <w:rPr>
            <w:rFonts w:ascii="Times New Roman" w:hAnsi="Times New Roman"/>
            <w:sz w:val="24"/>
          </w:rPr>
          <w:delText>et nous a</w:delText>
        </w:r>
        <w:r w:rsidDel="004B3245">
          <w:rPr>
            <w:rFonts w:ascii="Times New Roman" w:hAnsi="Times New Roman"/>
            <w:spacing w:val="1"/>
            <w:sz w:val="24"/>
          </w:rPr>
          <w:delText xml:space="preserve"> </w:delText>
        </w:r>
        <w:r w:rsidDel="004B3245">
          <w:rPr>
            <w:rFonts w:ascii="Times New Roman" w:hAnsi="Times New Roman"/>
            <w:sz w:val="24"/>
          </w:rPr>
          <w:delText>donné</w:delText>
        </w:r>
        <w:r w:rsidDel="004B3245">
          <w:rPr>
            <w:rFonts w:ascii="Times New Roman" w:hAnsi="Times New Roman"/>
            <w:spacing w:val="-1"/>
            <w:sz w:val="24"/>
          </w:rPr>
          <w:delText xml:space="preserve"> </w:delText>
        </w:r>
        <w:r w:rsidDel="004B3245">
          <w:rPr>
            <w:rFonts w:ascii="Times New Roman" w:hAnsi="Times New Roman"/>
            <w:sz w:val="24"/>
          </w:rPr>
          <w:delText>la</w:delText>
        </w:r>
      </w:del>
    </w:p>
    <w:p w:rsidR="007E390D" w:rsidDel="004B3245" w:rsidRDefault="00DA782C">
      <w:pPr>
        <w:spacing w:before="139" w:line="360" w:lineRule="auto"/>
        <w:ind w:left="1636" w:right="1299"/>
        <w:rPr>
          <w:del w:id="35" w:author="youcode" w:date="2022-06-03T15:38:00Z"/>
          <w:rFonts w:ascii="Times New Roman" w:hAnsi="Times New Roman"/>
          <w:sz w:val="24"/>
        </w:rPr>
      </w:pPr>
      <w:del w:id="36" w:author="youcode" w:date="2022-06-03T15:38:00Z">
        <w:r w:rsidDel="004B3245">
          <w:rPr>
            <w:rFonts w:ascii="Times New Roman" w:hAnsi="Times New Roman"/>
            <w:sz w:val="24"/>
          </w:rPr>
          <w:delText>patience et le courage durant ces longues durées d’étude. Aussi nos remerciements au</w:delText>
        </w:r>
        <w:r w:rsidDel="004B3245">
          <w:rPr>
            <w:rFonts w:ascii="Times New Roman" w:hAnsi="Times New Roman"/>
            <w:spacing w:val="1"/>
            <w:sz w:val="24"/>
          </w:rPr>
          <w:delText xml:space="preserve"> </w:delText>
        </w:r>
        <w:r w:rsidDel="004B3245">
          <w:rPr>
            <w:rFonts w:ascii="Times New Roman" w:hAnsi="Times New Roman"/>
            <w:sz w:val="24"/>
          </w:rPr>
          <w:delText>corps</w:delText>
        </w:r>
        <w:r w:rsidDel="004B3245">
          <w:rPr>
            <w:rFonts w:ascii="Times New Roman" w:hAnsi="Times New Roman"/>
            <w:spacing w:val="-2"/>
            <w:sz w:val="24"/>
          </w:rPr>
          <w:delText xml:space="preserve"> </w:delText>
        </w:r>
        <w:r w:rsidDel="004B3245">
          <w:rPr>
            <w:rFonts w:ascii="Times New Roman" w:hAnsi="Times New Roman"/>
            <w:sz w:val="24"/>
          </w:rPr>
          <w:delText>professoral</w:delText>
        </w:r>
        <w:r w:rsidDel="004B3245">
          <w:rPr>
            <w:rFonts w:ascii="Times New Roman" w:hAnsi="Times New Roman"/>
            <w:spacing w:val="-1"/>
            <w:sz w:val="24"/>
          </w:rPr>
          <w:delText xml:space="preserve"> </w:delText>
        </w:r>
        <w:r w:rsidDel="004B3245">
          <w:rPr>
            <w:rFonts w:ascii="Times New Roman" w:hAnsi="Times New Roman"/>
            <w:sz w:val="24"/>
          </w:rPr>
          <w:delText>et administratif</w:delText>
        </w:r>
        <w:r w:rsidDel="004B3245">
          <w:rPr>
            <w:rFonts w:ascii="Times New Roman" w:hAnsi="Times New Roman"/>
            <w:spacing w:val="-1"/>
            <w:sz w:val="24"/>
          </w:rPr>
          <w:delText xml:space="preserve"> </w:delText>
        </w:r>
        <w:r w:rsidDel="004B3245">
          <w:rPr>
            <w:rFonts w:ascii="Times New Roman" w:hAnsi="Times New Roman"/>
            <w:sz w:val="24"/>
          </w:rPr>
          <w:delText>de</w:delText>
        </w:r>
        <w:r w:rsidDel="004B3245">
          <w:rPr>
            <w:rFonts w:ascii="Times New Roman" w:hAnsi="Times New Roman"/>
            <w:spacing w:val="-3"/>
            <w:sz w:val="24"/>
          </w:rPr>
          <w:delText xml:space="preserve"> </w:delText>
        </w:r>
        <w:r w:rsidDel="004B3245">
          <w:rPr>
            <w:rFonts w:ascii="Times New Roman" w:hAnsi="Times New Roman"/>
            <w:sz w:val="24"/>
          </w:rPr>
          <w:delText>YouCode</w:delText>
        </w:r>
        <w:r w:rsidDel="004B3245">
          <w:rPr>
            <w:rFonts w:ascii="Times New Roman" w:hAnsi="Times New Roman"/>
            <w:spacing w:val="-2"/>
            <w:sz w:val="24"/>
          </w:rPr>
          <w:delText xml:space="preserve"> </w:delText>
        </w:r>
        <w:r w:rsidDel="004B3245">
          <w:rPr>
            <w:rFonts w:ascii="Times New Roman" w:hAnsi="Times New Roman"/>
            <w:sz w:val="24"/>
          </w:rPr>
          <w:delText>qui déploient</w:delText>
        </w:r>
        <w:r w:rsidDel="004B3245">
          <w:rPr>
            <w:rFonts w:ascii="Times New Roman" w:hAnsi="Times New Roman"/>
            <w:spacing w:val="-1"/>
            <w:sz w:val="24"/>
          </w:rPr>
          <w:delText xml:space="preserve"> </w:delText>
        </w:r>
        <w:r w:rsidDel="004B3245">
          <w:rPr>
            <w:rFonts w:ascii="Times New Roman" w:hAnsi="Times New Roman"/>
            <w:sz w:val="24"/>
          </w:rPr>
          <w:delText>de</w:delText>
        </w:r>
        <w:r w:rsidDel="004B3245">
          <w:rPr>
            <w:rFonts w:ascii="Times New Roman" w:hAnsi="Times New Roman"/>
            <w:spacing w:val="-1"/>
            <w:sz w:val="24"/>
          </w:rPr>
          <w:delText xml:space="preserve"> </w:delText>
        </w:r>
        <w:r w:rsidDel="004B3245">
          <w:rPr>
            <w:rFonts w:ascii="Times New Roman" w:hAnsi="Times New Roman"/>
            <w:sz w:val="24"/>
          </w:rPr>
          <w:delText>grands efforts</w:delText>
        </w:r>
        <w:r w:rsidDel="004B3245">
          <w:rPr>
            <w:rFonts w:ascii="Times New Roman" w:hAnsi="Times New Roman"/>
            <w:spacing w:val="-1"/>
            <w:sz w:val="24"/>
          </w:rPr>
          <w:delText xml:space="preserve"> </w:delText>
        </w:r>
        <w:r w:rsidDel="004B3245">
          <w:rPr>
            <w:rFonts w:ascii="Times New Roman" w:hAnsi="Times New Roman"/>
            <w:sz w:val="24"/>
          </w:rPr>
          <w:delText>pour</w:delText>
        </w:r>
        <w:r w:rsidDel="004B3245">
          <w:rPr>
            <w:rFonts w:ascii="Times New Roman" w:hAnsi="Times New Roman"/>
            <w:spacing w:val="-1"/>
            <w:sz w:val="24"/>
          </w:rPr>
          <w:delText xml:space="preserve"> </w:delText>
        </w:r>
        <w:r w:rsidDel="004B3245">
          <w:rPr>
            <w:rFonts w:ascii="Times New Roman" w:hAnsi="Times New Roman"/>
            <w:sz w:val="24"/>
          </w:rPr>
          <w:delText>nous</w:delText>
        </w:r>
        <w:r w:rsidDel="004B3245">
          <w:rPr>
            <w:rFonts w:ascii="Times New Roman" w:hAnsi="Times New Roman"/>
            <w:spacing w:val="-57"/>
            <w:sz w:val="24"/>
          </w:rPr>
          <w:delText xml:space="preserve"> </w:delText>
        </w:r>
        <w:r w:rsidDel="004B3245">
          <w:rPr>
            <w:rFonts w:ascii="Times New Roman" w:hAnsi="Times New Roman"/>
            <w:sz w:val="24"/>
          </w:rPr>
          <w:delText>assurer</w:delText>
        </w:r>
        <w:r w:rsidDel="004B3245">
          <w:rPr>
            <w:rFonts w:ascii="Times New Roman" w:hAnsi="Times New Roman"/>
            <w:spacing w:val="-1"/>
            <w:sz w:val="24"/>
          </w:rPr>
          <w:delText xml:space="preserve"> </w:delText>
        </w:r>
        <w:r w:rsidDel="004B3245">
          <w:rPr>
            <w:rFonts w:ascii="Times New Roman" w:hAnsi="Times New Roman"/>
            <w:sz w:val="24"/>
          </w:rPr>
          <w:delText>une</w:delText>
        </w:r>
        <w:r w:rsidDel="004B3245">
          <w:rPr>
            <w:rFonts w:ascii="Times New Roman" w:hAnsi="Times New Roman"/>
            <w:spacing w:val="-1"/>
            <w:sz w:val="24"/>
          </w:rPr>
          <w:delText xml:space="preserve"> </w:delText>
        </w:r>
        <w:r w:rsidDel="004B3245">
          <w:rPr>
            <w:rFonts w:ascii="Times New Roman" w:hAnsi="Times New Roman"/>
            <w:sz w:val="24"/>
          </w:rPr>
          <w:delText>très bonne</w:delText>
        </w:r>
        <w:r w:rsidDel="004B3245">
          <w:rPr>
            <w:rFonts w:ascii="Times New Roman" w:hAnsi="Times New Roman"/>
            <w:spacing w:val="1"/>
            <w:sz w:val="24"/>
          </w:rPr>
          <w:delText xml:space="preserve"> </w:delText>
        </w:r>
        <w:r w:rsidDel="004B3245">
          <w:rPr>
            <w:rFonts w:ascii="Times New Roman" w:hAnsi="Times New Roman"/>
            <w:sz w:val="24"/>
          </w:rPr>
          <w:delText>formation.</w:delText>
        </w:r>
      </w:del>
    </w:p>
    <w:p w:rsidR="007E390D" w:rsidDel="004B3245" w:rsidRDefault="007E390D">
      <w:pPr>
        <w:pStyle w:val="BodyText"/>
        <w:spacing w:before="2"/>
        <w:rPr>
          <w:del w:id="37" w:author="youcode" w:date="2022-06-03T15:38:00Z"/>
          <w:rFonts w:ascii="Times New Roman"/>
          <w:sz w:val="23"/>
        </w:rPr>
      </w:pPr>
    </w:p>
    <w:p w:rsidR="007E390D" w:rsidDel="004B3245" w:rsidRDefault="00DA782C">
      <w:pPr>
        <w:spacing w:line="360" w:lineRule="auto"/>
        <w:ind w:left="1636" w:right="1546"/>
        <w:rPr>
          <w:del w:id="38" w:author="youcode" w:date="2022-06-03T15:38:00Z"/>
          <w:rFonts w:ascii="Times New Roman" w:hAnsi="Times New Roman"/>
          <w:sz w:val="24"/>
        </w:rPr>
      </w:pPr>
      <w:del w:id="39" w:author="youcode" w:date="2022-06-03T15:38:00Z">
        <w:r w:rsidDel="004B3245">
          <w:rPr>
            <w:rFonts w:ascii="Times New Roman" w:hAnsi="Times New Roman"/>
            <w:sz w:val="24"/>
          </w:rPr>
          <w:delText>Nous remerc</w:delText>
        </w:r>
        <w:r w:rsidR="00230BD3" w:rsidDel="004B3245">
          <w:rPr>
            <w:rFonts w:ascii="Times New Roman" w:hAnsi="Times New Roman"/>
            <w:sz w:val="24"/>
          </w:rPr>
          <w:delText>ions sincèrement Mr Youssef Wakhidi</w:delText>
        </w:r>
        <w:r w:rsidDel="004B3245">
          <w:rPr>
            <w:rFonts w:ascii="Times New Roman" w:hAnsi="Times New Roman"/>
            <w:sz w:val="24"/>
          </w:rPr>
          <w:delText xml:space="preserve"> notre encadreuse, qu’est toujours</w:delText>
        </w:r>
        <w:r w:rsidDel="004B3245">
          <w:rPr>
            <w:rFonts w:ascii="Times New Roman" w:hAnsi="Times New Roman"/>
            <w:spacing w:val="1"/>
            <w:sz w:val="24"/>
          </w:rPr>
          <w:delText xml:space="preserve"> </w:delText>
        </w:r>
        <w:r w:rsidDel="004B3245">
          <w:rPr>
            <w:rFonts w:ascii="Times New Roman" w:hAnsi="Times New Roman"/>
            <w:sz w:val="24"/>
          </w:rPr>
          <w:delText>montrée disponible tout au long de la réalisation de ce projet, ainsi pour l’inspiration,</w:delText>
        </w:r>
        <w:r w:rsidDel="004B3245">
          <w:rPr>
            <w:rFonts w:ascii="Times New Roman" w:hAnsi="Times New Roman"/>
            <w:spacing w:val="-57"/>
            <w:sz w:val="24"/>
          </w:rPr>
          <w:delText xml:space="preserve"> </w:delText>
        </w:r>
        <w:r w:rsidDel="004B3245">
          <w:rPr>
            <w:rFonts w:ascii="Times New Roman" w:hAnsi="Times New Roman"/>
            <w:sz w:val="24"/>
          </w:rPr>
          <w:delText>l’aide</w:delText>
        </w:r>
        <w:r w:rsidDel="004B3245">
          <w:rPr>
            <w:rFonts w:ascii="Times New Roman" w:hAnsi="Times New Roman"/>
            <w:spacing w:val="-1"/>
            <w:sz w:val="24"/>
          </w:rPr>
          <w:delText xml:space="preserve"> </w:delText>
        </w:r>
        <w:r w:rsidDel="004B3245">
          <w:rPr>
            <w:rFonts w:ascii="Times New Roman" w:hAnsi="Times New Roman"/>
            <w:sz w:val="24"/>
          </w:rPr>
          <w:delText>et le</w:delText>
        </w:r>
        <w:r w:rsidDel="004B3245">
          <w:rPr>
            <w:rFonts w:ascii="Times New Roman" w:hAnsi="Times New Roman"/>
            <w:spacing w:val="-1"/>
            <w:sz w:val="24"/>
          </w:rPr>
          <w:delText xml:space="preserve"> </w:delText>
        </w:r>
        <w:r w:rsidDel="004B3245">
          <w:rPr>
            <w:rFonts w:ascii="Times New Roman" w:hAnsi="Times New Roman"/>
            <w:sz w:val="24"/>
          </w:rPr>
          <w:delText>temps qu’elles</w:delText>
        </w:r>
        <w:r w:rsidDel="004B3245">
          <w:rPr>
            <w:rFonts w:ascii="Times New Roman" w:hAnsi="Times New Roman"/>
            <w:spacing w:val="-1"/>
            <w:sz w:val="24"/>
          </w:rPr>
          <w:delText xml:space="preserve"> </w:delText>
        </w:r>
        <w:r w:rsidDel="004B3245">
          <w:rPr>
            <w:rFonts w:ascii="Times New Roman" w:hAnsi="Times New Roman"/>
            <w:sz w:val="24"/>
          </w:rPr>
          <w:delText>ont</w:delText>
        </w:r>
        <w:r w:rsidDel="004B3245">
          <w:rPr>
            <w:rFonts w:ascii="Times New Roman" w:hAnsi="Times New Roman"/>
            <w:spacing w:val="1"/>
            <w:sz w:val="24"/>
          </w:rPr>
          <w:delText xml:space="preserve"> </w:delText>
        </w:r>
        <w:r w:rsidDel="004B3245">
          <w:rPr>
            <w:rFonts w:ascii="Times New Roman" w:hAnsi="Times New Roman"/>
            <w:sz w:val="24"/>
          </w:rPr>
          <w:delText>bien voulu elle</w:delText>
        </w:r>
        <w:r w:rsidDel="004B3245">
          <w:rPr>
            <w:rFonts w:ascii="Times New Roman" w:hAnsi="Times New Roman"/>
            <w:spacing w:val="-2"/>
            <w:sz w:val="24"/>
          </w:rPr>
          <w:delText xml:space="preserve"> </w:delText>
        </w:r>
        <w:r w:rsidDel="004B3245">
          <w:rPr>
            <w:rFonts w:ascii="Times New Roman" w:hAnsi="Times New Roman"/>
            <w:sz w:val="24"/>
          </w:rPr>
          <w:delText>consacrer.</w:delText>
        </w:r>
      </w:del>
    </w:p>
    <w:p w:rsidR="007E390D" w:rsidRDefault="007E390D">
      <w:pPr>
        <w:spacing w:line="360" w:lineRule="auto"/>
        <w:rPr>
          <w:rFonts w:ascii="Times New Roman" w:hAnsi="Times New Roman"/>
          <w:sz w:val="24"/>
        </w:rPr>
        <w:sectPr w:rsidR="007E390D">
          <w:footerReference w:type="default" r:id="rId13"/>
          <w:pgSz w:w="12240" w:h="15840"/>
          <w:pgMar w:top="1500" w:right="360" w:bottom="1100" w:left="500" w:header="0" w:footer="918" w:gutter="0"/>
          <w:pgNumType w:start="2"/>
          <w:cols w:space="720"/>
        </w:sectPr>
      </w:pPr>
    </w:p>
    <w:p w:rsidR="007E390D" w:rsidRDefault="00DA782C">
      <w:pPr>
        <w:pStyle w:val="Heading1"/>
        <w:ind w:left="1002"/>
      </w:pPr>
      <w:bookmarkStart w:id="40" w:name="_bookmark1"/>
      <w:bookmarkEnd w:id="40"/>
      <w:r>
        <w:rPr>
          <w:color w:val="1B2B68"/>
        </w:rPr>
        <w:lastRenderedPageBreak/>
        <w:t>Sommaire</w:t>
      </w:r>
    </w:p>
    <w:p w:rsidR="007E390D" w:rsidRDefault="007E390D">
      <w:pPr>
        <w:pStyle w:val="BodyText"/>
        <w:rPr>
          <w:rFonts w:ascii="Arial"/>
          <w:b/>
          <w:sz w:val="40"/>
        </w:rPr>
      </w:pPr>
    </w:p>
    <w:p w:rsidR="007E390D" w:rsidRDefault="007E390D">
      <w:pPr>
        <w:pStyle w:val="BodyText"/>
        <w:rPr>
          <w:rFonts w:ascii="Arial"/>
          <w:b/>
          <w:sz w:val="40"/>
        </w:rPr>
      </w:pPr>
    </w:p>
    <w:p w:rsidR="007E390D" w:rsidRDefault="007E390D">
      <w:pPr>
        <w:pStyle w:val="BodyText"/>
        <w:rPr>
          <w:rFonts w:ascii="Arial"/>
          <w:b/>
          <w:sz w:val="40"/>
        </w:rPr>
      </w:pPr>
    </w:p>
    <w:p w:rsidR="007E390D" w:rsidRDefault="007E390D">
      <w:pPr>
        <w:pStyle w:val="BodyText"/>
        <w:spacing w:before="7"/>
        <w:rPr>
          <w:rFonts w:ascii="Arial"/>
          <w:b/>
          <w:sz w:val="57"/>
        </w:rPr>
      </w:pPr>
    </w:p>
    <w:p w:rsidR="007E390D" w:rsidRDefault="007E390D">
      <w:pPr>
        <w:rPr>
          <w:rFonts w:ascii="Arial"/>
          <w:sz w:val="57"/>
        </w:rPr>
        <w:sectPr w:rsidR="007E390D">
          <w:pgSz w:w="12240" w:h="15840"/>
          <w:pgMar w:top="660" w:right="360" w:bottom="1740" w:left="500" w:header="0" w:footer="918" w:gutter="0"/>
          <w:cols w:space="720"/>
        </w:sectPr>
      </w:pPr>
    </w:p>
    <w:sdt>
      <w:sdtPr>
        <w:id w:val="-1684729873"/>
        <w:docPartObj>
          <w:docPartGallery w:val="Table of Contents"/>
          <w:docPartUnique/>
        </w:docPartObj>
      </w:sdtPr>
      <w:sdtEndPr/>
      <w:sdtContent>
        <w:p w:rsidR="007E390D" w:rsidRDefault="00206F3D">
          <w:pPr>
            <w:pStyle w:val="TOC1"/>
            <w:tabs>
              <w:tab w:val="right" w:leader="dot" w:pos="11016"/>
            </w:tabs>
            <w:spacing w:before="0"/>
            <w:ind w:left="438" w:firstLine="0"/>
            <w:rPr>
              <w:rFonts w:ascii="Calibri"/>
            </w:rPr>
          </w:pPr>
          <w:hyperlink w:anchor="_bookmark0" w:history="1">
            <w:r w:rsidR="00DA782C">
              <w:rPr>
                <w:rFonts w:ascii="Arial MT"/>
              </w:rPr>
              <w:t>Remerciements</w:t>
            </w:r>
          </w:hyperlink>
          <w:r w:rsidR="00DA782C">
            <w:rPr>
              <w:rFonts w:ascii="Arial MT"/>
            </w:rPr>
            <w:tab/>
          </w:r>
          <w:hyperlink w:anchor="_bookmark0" w:history="1">
            <w:r w:rsidR="00DA782C">
              <w:rPr>
                <w:rFonts w:ascii="Calibri"/>
              </w:rPr>
              <w:t>2</w:t>
            </w:r>
          </w:hyperlink>
        </w:p>
        <w:p w:rsidR="007E390D" w:rsidRDefault="00206F3D">
          <w:pPr>
            <w:pStyle w:val="TOC1"/>
            <w:tabs>
              <w:tab w:val="right" w:leader="dot" w:pos="11016"/>
            </w:tabs>
            <w:ind w:left="438" w:firstLine="0"/>
            <w:rPr>
              <w:rFonts w:ascii="Calibri"/>
            </w:rPr>
          </w:pPr>
          <w:hyperlink w:anchor="_bookmark1" w:history="1">
            <w:r w:rsidR="00DA782C">
              <w:rPr>
                <w:rFonts w:ascii="Arial MT"/>
              </w:rPr>
              <w:t>Sommaire</w:t>
            </w:r>
          </w:hyperlink>
          <w:r w:rsidR="00DA782C">
            <w:rPr>
              <w:rFonts w:ascii="Arial MT"/>
            </w:rPr>
            <w:tab/>
          </w:r>
          <w:hyperlink w:anchor="_bookmark1" w:history="1">
            <w:r w:rsidR="00DA782C">
              <w:rPr>
                <w:rFonts w:ascii="Calibri"/>
              </w:rPr>
              <w:t>3</w:t>
            </w:r>
          </w:hyperlink>
        </w:p>
        <w:p w:rsidR="007E390D" w:rsidRDefault="00206F3D">
          <w:pPr>
            <w:pStyle w:val="TOC1"/>
            <w:tabs>
              <w:tab w:val="right" w:leader="dot" w:pos="11016"/>
            </w:tabs>
            <w:spacing w:before="139"/>
            <w:ind w:left="438" w:firstLine="0"/>
            <w:rPr>
              <w:rFonts w:ascii="Calibri" w:hAnsi="Calibri"/>
            </w:rPr>
          </w:pPr>
          <w:hyperlink w:anchor="_bookmark2" w:history="1">
            <w:r w:rsidR="00DA782C">
              <w:rPr>
                <w:rFonts w:ascii="Arial MT" w:hAnsi="Arial MT"/>
              </w:rPr>
              <w:t>Introduction</w:t>
            </w:r>
            <w:r w:rsidR="00DA782C">
              <w:rPr>
                <w:rFonts w:ascii="Arial MT" w:hAnsi="Arial MT"/>
                <w:spacing w:val="-1"/>
              </w:rPr>
              <w:t xml:space="preserve"> </w:t>
            </w:r>
            <w:r w:rsidR="00DA782C">
              <w:rPr>
                <w:rFonts w:ascii="Arial MT" w:hAnsi="Arial MT"/>
              </w:rPr>
              <w:t>générale</w:t>
            </w:r>
          </w:hyperlink>
          <w:r w:rsidR="00DA782C">
            <w:rPr>
              <w:rFonts w:ascii="Arial MT" w:hAnsi="Arial MT"/>
            </w:rPr>
            <w:tab/>
          </w:r>
          <w:hyperlink w:anchor="_bookmark2" w:history="1">
            <w:r w:rsidR="00DA782C">
              <w:rPr>
                <w:rFonts w:ascii="Calibri" w:hAnsi="Calibri"/>
              </w:rPr>
              <w:t>5</w:t>
            </w:r>
          </w:hyperlink>
        </w:p>
        <w:p w:rsidR="007E390D" w:rsidRDefault="00206F3D">
          <w:pPr>
            <w:pStyle w:val="TOC1"/>
            <w:tabs>
              <w:tab w:val="right" w:leader="dot" w:pos="11016"/>
            </w:tabs>
            <w:spacing w:before="142"/>
            <w:ind w:left="438" w:firstLine="0"/>
            <w:rPr>
              <w:rFonts w:ascii="Calibri" w:hAnsi="Calibri"/>
            </w:rPr>
          </w:pPr>
          <w:hyperlink w:anchor="_bookmark3" w:history="1">
            <w:r w:rsidR="00DA782C">
              <w:rPr>
                <w:rFonts w:ascii="Arial MT" w:hAnsi="Arial MT"/>
              </w:rPr>
              <w:t>Chapitre</w:t>
            </w:r>
            <w:r w:rsidR="00DA782C">
              <w:rPr>
                <w:rFonts w:ascii="Arial MT" w:hAnsi="Arial MT"/>
                <w:spacing w:val="-1"/>
              </w:rPr>
              <w:t xml:space="preserve"> </w:t>
            </w:r>
            <w:r w:rsidR="00DA782C">
              <w:rPr>
                <w:rFonts w:ascii="Arial MT" w:hAnsi="Arial MT"/>
              </w:rPr>
              <w:t>1:</w:t>
            </w:r>
            <w:r w:rsidR="00DA782C">
              <w:rPr>
                <w:rFonts w:ascii="Arial MT" w:hAnsi="Arial MT"/>
                <w:spacing w:val="3"/>
              </w:rPr>
              <w:t xml:space="preserve"> </w:t>
            </w:r>
            <w:r w:rsidR="00DA782C">
              <w:rPr>
                <w:rFonts w:ascii="Calibri" w:hAnsi="Calibri"/>
              </w:rPr>
              <w:t>Contexte</w:t>
            </w:r>
            <w:r w:rsidR="00DA782C">
              <w:rPr>
                <w:rFonts w:ascii="Calibri" w:hAnsi="Calibri"/>
                <w:spacing w:val="-2"/>
              </w:rPr>
              <w:t xml:space="preserve"> </w:t>
            </w:r>
            <w:r w:rsidR="00DA782C">
              <w:rPr>
                <w:rFonts w:ascii="Calibri" w:hAnsi="Calibri"/>
              </w:rPr>
              <w:t xml:space="preserve">général du </w:t>
            </w:r>
          </w:hyperlink>
          <w:hyperlink w:anchor="_bookmark3" w:history="1">
            <w:r w:rsidR="00DA782C">
              <w:rPr>
                <w:rFonts w:ascii="Calibri" w:hAnsi="Calibri"/>
              </w:rPr>
              <w:t>projet</w:t>
            </w:r>
          </w:hyperlink>
          <w:r w:rsidR="00DA782C">
            <w:rPr>
              <w:rFonts w:ascii="Calibri" w:hAnsi="Calibri"/>
            </w:rPr>
            <w:tab/>
          </w:r>
          <w:hyperlink w:anchor="_bookmark3" w:history="1">
            <w:r w:rsidR="00DA782C">
              <w:rPr>
                <w:rFonts w:ascii="Calibri" w:hAnsi="Calibri"/>
              </w:rPr>
              <w:t>6</w:t>
            </w:r>
          </w:hyperlink>
        </w:p>
        <w:p w:rsidR="007E390D" w:rsidRDefault="00206F3D">
          <w:pPr>
            <w:pStyle w:val="TOC1"/>
            <w:numPr>
              <w:ilvl w:val="0"/>
              <w:numId w:val="13"/>
            </w:numPr>
            <w:tabs>
              <w:tab w:val="left" w:pos="880"/>
              <w:tab w:val="left" w:pos="881"/>
              <w:tab w:val="right" w:leader="dot" w:pos="11016"/>
            </w:tabs>
            <w:rPr>
              <w:rFonts w:ascii="Calibri"/>
            </w:rPr>
          </w:pPr>
          <w:hyperlink w:anchor="_bookmark4" w:history="1">
            <w:r w:rsidR="00DA782C">
              <w:rPr>
                <w:rFonts w:ascii="Arial MT"/>
              </w:rPr>
              <w:t>Cahier de Charge</w:t>
            </w:r>
          </w:hyperlink>
          <w:r w:rsidR="00DA782C">
            <w:rPr>
              <w:rFonts w:ascii="Arial MT"/>
            </w:rPr>
            <w:tab/>
          </w:r>
          <w:hyperlink w:anchor="_bookmark4" w:history="1">
            <w:r w:rsidR="00DA782C">
              <w:rPr>
                <w:rFonts w:ascii="Calibri"/>
              </w:rPr>
              <w:t>6</w:t>
            </w:r>
          </w:hyperlink>
        </w:p>
        <w:p w:rsidR="007E390D" w:rsidRDefault="00206F3D">
          <w:pPr>
            <w:pStyle w:val="TOC1"/>
            <w:numPr>
              <w:ilvl w:val="1"/>
              <w:numId w:val="13"/>
            </w:numPr>
            <w:tabs>
              <w:tab w:val="left" w:pos="880"/>
              <w:tab w:val="left" w:pos="881"/>
              <w:tab w:val="right" w:leader="dot" w:pos="11016"/>
            </w:tabs>
            <w:rPr>
              <w:rFonts w:ascii="Calibri" w:hAnsi="Calibri"/>
            </w:rPr>
          </w:pPr>
          <w:hyperlink w:anchor="_bookmark5" w:history="1">
            <w:r w:rsidR="00DA782C">
              <w:rPr>
                <w:rFonts w:ascii="Calibri" w:hAnsi="Calibri"/>
              </w:rPr>
              <w:t>Présentation</w:t>
            </w:r>
            <w:r w:rsidR="00DA782C">
              <w:rPr>
                <w:rFonts w:ascii="Calibri" w:hAnsi="Calibri"/>
                <w:spacing w:val="-1"/>
              </w:rPr>
              <w:t xml:space="preserve"> </w:t>
            </w:r>
            <w:r w:rsidR="00DA782C">
              <w:rPr>
                <w:rFonts w:ascii="Calibri" w:hAnsi="Calibri"/>
              </w:rPr>
              <w:t>de</w:t>
            </w:r>
            <w:r w:rsidR="00DA782C">
              <w:rPr>
                <w:rFonts w:ascii="Calibri" w:hAnsi="Calibri"/>
                <w:spacing w:val="-4"/>
              </w:rPr>
              <w:t xml:space="preserve"> </w:t>
            </w:r>
            <w:r w:rsidR="00DA782C">
              <w:rPr>
                <w:rFonts w:ascii="Calibri" w:hAnsi="Calibri"/>
              </w:rPr>
              <w:t>la</w:t>
            </w:r>
            <w:r w:rsidR="00DA782C">
              <w:rPr>
                <w:rFonts w:ascii="Calibri" w:hAnsi="Calibri"/>
                <w:spacing w:val="-3"/>
              </w:rPr>
              <w:t xml:space="preserve"> </w:t>
            </w:r>
            <w:r w:rsidR="00DA782C">
              <w:rPr>
                <w:rFonts w:ascii="Calibri" w:hAnsi="Calibri"/>
              </w:rPr>
              <w:t>problématique</w:t>
            </w:r>
          </w:hyperlink>
          <w:r w:rsidR="00DA782C">
            <w:rPr>
              <w:rFonts w:ascii="Calibri" w:hAnsi="Calibri"/>
            </w:rPr>
            <w:tab/>
          </w:r>
          <w:hyperlink w:anchor="_bookmark5" w:history="1">
            <w:r w:rsidR="00DA782C">
              <w:rPr>
                <w:rFonts w:ascii="Calibri" w:hAnsi="Calibri"/>
              </w:rPr>
              <w:t>6</w:t>
            </w:r>
          </w:hyperlink>
        </w:p>
        <w:p w:rsidR="007E390D" w:rsidRDefault="00206F3D">
          <w:pPr>
            <w:pStyle w:val="TOC1"/>
            <w:numPr>
              <w:ilvl w:val="1"/>
              <w:numId w:val="13"/>
            </w:numPr>
            <w:tabs>
              <w:tab w:val="left" w:pos="880"/>
              <w:tab w:val="left" w:pos="881"/>
              <w:tab w:val="right" w:leader="dot" w:pos="11016"/>
            </w:tabs>
            <w:spacing w:before="141"/>
            <w:rPr>
              <w:rFonts w:ascii="Calibri"/>
            </w:rPr>
          </w:pPr>
          <w:hyperlink w:anchor="_bookmark6" w:history="1">
            <w:r w:rsidR="00DA782C">
              <w:rPr>
                <w:rFonts w:ascii="Calibri"/>
              </w:rPr>
              <w:t>Solution</w:t>
            </w:r>
          </w:hyperlink>
          <w:r w:rsidR="00DA782C">
            <w:rPr>
              <w:rFonts w:ascii="Calibri"/>
            </w:rPr>
            <w:tab/>
          </w:r>
          <w:hyperlink w:anchor="_bookmark6" w:history="1">
            <w:r w:rsidR="00DA782C">
              <w:rPr>
                <w:rFonts w:ascii="Calibri"/>
              </w:rPr>
              <w:t>6</w:t>
            </w:r>
          </w:hyperlink>
        </w:p>
        <w:p w:rsidR="007E390D" w:rsidRDefault="00206F3D">
          <w:pPr>
            <w:pStyle w:val="TOC1"/>
            <w:numPr>
              <w:ilvl w:val="1"/>
              <w:numId w:val="13"/>
            </w:numPr>
            <w:tabs>
              <w:tab w:val="left" w:pos="880"/>
              <w:tab w:val="left" w:pos="881"/>
              <w:tab w:val="right" w:leader="dot" w:pos="11016"/>
            </w:tabs>
            <w:rPr>
              <w:rFonts w:ascii="Calibri"/>
            </w:rPr>
          </w:pPr>
          <w:hyperlink w:anchor="_bookmark7" w:history="1">
            <w:r w:rsidR="00DA782C">
              <w:rPr>
                <w:rFonts w:ascii="Calibri"/>
              </w:rPr>
              <w:t>Backoffice</w:t>
            </w:r>
            <w:r w:rsidR="00DA782C">
              <w:rPr>
                <w:rFonts w:ascii="Calibri"/>
                <w:spacing w:val="-5"/>
              </w:rPr>
              <w:t xml:space="preserve"> </w:t>
            </w:r>
            <w:r w:rsidR="00DA782C">
              <w:rPr>
                <w:rFonts w:ascii="Calibri"/>
              </w:rPr>
              <w:t>(espace</w:t>
            </w:r>
            <w:r w:rsidR="00DA782C">
              <w:rPr>
                <w:rFonts w:ascii="Calibri"/>
                <w:spacing w:val="1"/>
              </w:rPr>
              <w:t xml:space="preserve"> </w:t>
            </w:r>
            <w:r w:rsidR="00DA782C">
              <w:rPr>
                <w:rFonts w:ascii="Calibri"/>
              </w:rPr>
              <w:t>admin)</w:t>
            </w:r>
          </w:hyperlink>
          <w:r w:rsidR="00DA782C">
            <w:rPr>
              <w:rFonts w:ascii="Calibri"/>
            </w:rPr>
            <w:tab/>
          </w:r>
          <w:hyperlink w:anchor="_bookmark7" w:history="1">
            <w:r w:rsidR="00DA782C">
              <w:rPr>
                <w:rFonts w:ascii="Calibri"/>
              </w:rPr>
              <w:t>7</w:t>
            </w:r>
          </w:hyperlink>
        </w:p>
        <w:p w:rsidR="007E390D" w:rsidRDefault="00206F3D">
          <w:pPr>
            <w:pStyle w:val="TOC1"/>
            <w:tabs>
              <w:tab w:val="right" w:leader="dot" w:pos="11016"/>
            </w:tabs>
            <w:spacing w:before="139"/>
            <w:ind w:left="438" w:firstLine="0"/>
            <w:rPr>
              <w:rFonts w:ascii="Calibri"/>
            </w:rPr>
          </w:pPr>
          <w:hyperlink w:anchor="_bookmark8" w:history="1">
            <w:r w:rsidR="00DA782C">
              <w:rPr>
                <w:rFonts w:ascii="Arial MT"/>
              </w:rPr>
              <w:t>Chapitre</w:t>
            </w:r>
            <w:r w:rsidR="00DA782C">
              <w:rPr>
                <w:rFonts w:ascii="Arial MT"/>
                <w:spacing w:val="-1"/>
              </w:rPr>
              <w:t xml:space="preserve"> </w:t>
            </w:r>
            <w:r w:rsidR="00DA782C">
              <w:rPr>
                <w:rFonts w:ascii="Arial MT"/>
              </w:rPr>
              <w:t>2:</w:t>
            </w:r>
            <w:r w:rsidR="00DA782C">
              <w:rPr>
                <w:rFonts w:ascii="Arial MT"/>
                <w:spacing w:val="3"/>
              </w:rPr>
              <w:t xml:space="preserve"> </w:t>
            </w:r>
          </w:hyperlink>
          <w:hyperlink w:anchor="_bookmark8" w:history="1">
            <w:r w:rsidR="00DA782C">
              <w:rPr>
                <w:rFonts w:ascii="Calibri"/>
              </w:rPr>
              <w:t>Analyse</w:t>
            </w:r>
            <w:r w:rsidR="00DA782C">
              <w:rPr>
                <w:rFonts w:ascii="Calibri"/>
                <w:spacing w:val="-2"/>
              </w:rPr>
              <w:t xml:space="preserve"> </w:t>
            </w:r>
            <w:r w:rsidR="00DA782C">
              <w:rPr>
                <w:rFonts w:ascii="Calibri"/>
              </w:rPr>
              <w:t>et Conception</w:t>
            </w:r>
          </w:hyperlink>
          <w:r w:rsidR="00DA782C">
            <w:rPr>
              <w:rFonts w:ascii="Calibri"/>
            </w:rPr>
            <w:tab/>
          </w:r>
          <w:hyperlink w:anchor="_bookmark8" w:history="1">
            <w:r w:rsidR="00DA782C">
              <w:rPr>
                <w:rFonts w:ascii="Calibri"/>
              </w:rPr>
              <w:t>8</w:t>
            </w:r>
          </w:hyperlink>
        </w:p>
        <w:p w:rsidR="007E390D" w:rsidRDefault="00206F3D">
          <w:pPr>
            <w:pStyle w:val="TOC1"/>
            <w:numPr>
              <w:ilvl w:val="0"/>
              <w:numId w:val="12"/>
            </w:numPr>
            <w:tabs>
              <w:tab w:val="left" w:pos="880"/>
              <w:tab w:val="left" w:pos="881"/>
              <w:tab w:val="right" w:leader="dot" w:pos="11016"/>
            </w:tabs>
            <w:spacing w:before="142"/>
            <w:rPr>
              <w:rFonts w:ascii="Calibri" w:hAnsi="Calibri"/>
            </w:rPr>
          </w:pPr>
          <w:hyperlink w:anchor="_bookmark9" w:history="1">
            <w:r w:rsidR="00DA782C">
              <w:rPr>
                <w:rFonts w:ascii="Arial MT" w:hAnsi="Arial MT"/>
              </w:rPr>
              <w:t>Diagramme</w:t>
            </w:r>
            <w:r w:rsidR="00DA782C">
              <w:rPr>
                <w:rFonts w:ascii="Arial MT" w:hAnsi="Arial MT"/>
                <w:spacing w:val="-3"/>
              </w:rPr>
              <w:t xml:space="preserve"> </w:t>
            </w:r>
            <w:r w:rsidR="00DA782C">
              <w:rPr>
                <w:rFonts w:ascii="Arial MT" w:hAnsi="Arial MT"/>
              </w:rPr>
              <w:t>de</w:t>
            </w:r>
            <w:r w:rsidR="00DA782C">
              <w:rPr>
                <w:rFonts w:ascii="Arial MT" w:hAnsi="Arial MT"/>
                <w:spacing w:val="-4"/>
              </w:rPr>
              <w:t xml:space="preserve"> </w:t>
            </w:r>
            <w:r w:rsidR="00DA782C">
              <w:rPr>
                <w:rFonts w:ascii="Arial MT" w:hAnsi="Arial MT"/>
              </w:rPr>
              <w:t>cas d’utilisation</w:t>
            </w:r>
          </w:hyperlink>
          <w:r w:rsidR="00DA782C">
            <w:tab/>
          </w:r>
          <w:hyperlink w:anchor="_bookmark9" w:history="1">
            <w:r w:rsidR="00DA782C">
              <w:rPr>
                <w:rFonts w:ascii="Calibri" w:hAnsi="Calibri"/>
              </w:rPr>
              <w:t>8</w:t>
            </w:r>
          </w:hyperlink>
        </w:p>
        <w:p w:rsidR="007E390D" w:rsidRDefault="00206F3D">
          <w:pPr>
            <w:pStyle w:val="TOC1"/>
            <w:numPr>
              <w:ilvl w:val="0"/>
              <w:numId w:val="11"/>
            </w:numPr>
            <w:tabs>
              <w:tab w:val="left" w:pos="880"/>
              <w:tab w:val="left" w:pos="881"/>
              <w:tab w:val="right" w:leader="dot" w:pos="11016"/>
            </w:tabs>
            <w:rPr>
              <w:rFonts w:ascii="Calibri" w:hAnsi="Calibri"/>
            </w:rPr>
          </w:pPr>
          <w:hyperlink w:anchor="_bookmark10" w:history="1">
            <w:r w:rsidR="00DA782C">
              <w:t>Définition</w:t>
            </w:r>
          </w:hyperlink>
          <w:r w:rsidR="00DA782C">
            <w:tab/>
          </w:r>
          <w:hyperlink w:anchor="_bookmark10" w:history="1">
            <w:r w:rsidR="00DA782C">
              <w:rPr>
                <w:rFonts w:ascii="Calibri" w:hAnsi="Calibri"/>
              </w:rPr>
              <w:t>8</w:t>
            </w:r>
          </w:hyperlink>
        </w:p>
        <w:p w:rsidR="007E390D" w:rsidRDefault="00206F3D">
          <w:pPr>
            <w:pStyle w:val="TOC1"/>
            <w:numPr>
              <w:ilvl w:val="0"/>
              <w:numId w:val="11"/>
            </w:numPr>
            <w:tabs>
              <w:tab w:val="left" w:pos="880"/>
              <w:tab w:val="left" w:pos="881"/>
              <w:tab w:val="right" w:leader="dot" w:pos="11016"/>
            </w:tabs>
            <w:spacing w:before="139"/>
            <w:rPr>
              <w:rFonts w:ascii="Calibri" w:hAnsi="Calibri"/>
            </w:rPr>
          </w:pPr>
          <w:hyperlink w:anchor="_bookmark11" w:history="1">
            <w:r w:rsidR="00DA782C">
              <w:t>Diagramme</w:t>
            </w:r>
            <w:r w:rsidR="00DA782C">
              <w:rPr>
                <w:spacing w:val="-3"/>
              </w:rPr>
              <w:t xml:space="preserve"> </w:t>
            </w:r>
            <w:r w:rsidR="00DA782C">
              <w:t>de cas d’utilisation</w:t>
            </w:r>
            <w:r w:rsidR="00DA782C">
              <w:rPr>
                <w:spacing w:val="-3"/>
              </w:rPr>
              <w:t xml:space="preserve"> </w:t>
            </w:r>
            <w:r w:rsidR="00DA782C">
              <w:t>de notre</w:t>
            </w:r>
            <w:r w:rsidR="00DA782C">
              <w:rPr>
                <w:spacing w:val="-5"/>
              </w:rPr>
              <w:t xml:space="preserve"> </w:t>
            </w:r>
            <w:r w:rsidR="00DA782C">
              <w:t>site</w:t>
            </w:r>
            <w:r w:rsidR="00DA782C">
              <w:rPr>
                <w:spacing w:val="-2"/>
              </w:rPr>
              <w:t xml:space="preserve"> </w:t>
            </w:r>
            <w:r w:rsidR="00DA782C">
              <w:t>web</w:t>
            </w:r>
          </w:hyperlink>
          <w:r w:rsidR="00DA782C">
            <w:tab/>
          </w:r>
          <w:hyperlink w:anchor="_bookmark11" w:history="1">
            <w:r w:rsidR="00DA782C">
              <w:rPr>
                <w:rFonts w:ascii="Calibri" w:hAnsi="Calibri"/>
              </w:rPr>
              <w:t>8</w:t>
            </w:r>
          </w:hyperlink>
        </w:p>
        <w:p w:rsidR="007E390D" w:rsidRDefault="00206F3D">
          <w:pPr>
            <w:pStyle w:val="TOC1"/>
            <w:numPr>
              <w:ilvl w:val="0"/>
              <w:numId w:val="12"/>
            </w:numPr>
            <w:tabs>
              <w:tab w:val="left" w:pos="880"/>
              <w:tab w:val="left" w:pos="881"/>
              <w:tab w:val="right" w:leader="dot" w:pos="11017"/>
            </w:tabs>
            <w:spacing w:before="142"/>
            <w:rPr>
              <w:rFonts w:ascii="Calibri"/>
            </w:rPr>
          </w:pPr>
          <w:hyperlink w:anchor="_bookmark12" w:history="1">
            <w:r w:rsidR="00DA782C">
              <w:rPr>
                <w:rFonts w:ascii="Arial MT"/>
              </w:rPr>
              <w:t>Diagramme</w:t>
            </w:r>
            <w:r w:rsidR="00DA782C">
              <w:rPr>
                <w:rFonts w:ascii="Arial MT"/>
                <w:spacing w:val="-4"/>
              </w:rPr>
              <w:t xml:space="preserve"> </w:t>
            </w:r>
            <w:r w:rsidR="00DA782C">
              <w:rPr>
                <w:rFonts w:ascii="Arial MT"/>
              </w:rPr>
              <w:t>de classe</w:t>
            </w:r>
          </w:hyperlink>
          <w:r w:rsidR="00DA782C">
            <w:rPr>
              <w:rFonts w:ascii="Arial MT"/>
            </w:rPr>
            <w:tab/>
          </w:r>
          <w:hyperlink w:anchor="_bookmark12" w:history="1">
            <w:r w:rsidR="00DA782C">
              <w:rPr>
                <w:rFonts w:ascii="Calibri"/>
              </w:rPr>
              <w:t>10</w:t>
            </w:r>
          </w:hyperlink>
        </w:p>
        <w:p w:rsidR="007E390D" w:rsidRDefault="00206F3D">
          <w:pPr>
            <w:pStyle w:val="TOC1"/>
            <w:numPr>
              <w:ilvl w:val="0"/>
              <w:numId w:val="10"/>
            </w:numPr>
            <w:tabs>
              <w:tab w:val="left" w:pos="829"/>
              <w:tab w:val="left" w:pos="831"/>
              <w:tab w:val="right" w:leader="dot" w:pos="11017"/>
            </w:tabs>
            <w:rPr>
              <w:rFonts w:ascii="Calibri" w:hAnsi="Calibri"/>
            </w:rPr>
          </w:pPr>
          <w:hyperlink w:anchor="_bookmark13" w:history="1">
            <w:r w:rsidR="00DA782C">
              <w:t>Définition</w:t>
            </w:r>
          </w:hyperlink>
          <w:r w:rsidR="00DA782C">
            <w:tab/>
          </w:r>
          <w:hyperlink w:anchor="_bookmark13" w:history="1">
            <w:r w:rsidR="00DA782C">
              <w:rPr>
                <w:rFonts w:ascii="Calibri" w:hAnsi="Calibri"/>
              </w:rPr>
              <w:t>10</w:t>
            </w:r>
          </w:hyperlink>
        </w:p>
        <w:p w:rsidR="007E390D" w:rsidRDefault="00206F3D">
          <w:pPr>
            <w:pStyle w:val="TOC1"/>
            <w:numPr>
              <w:ilvl w:val="0"/>
              <w:numId w:val="10"/>
            </w:numPr>
            <w:tabs>
              <w:tab w:val="left" w:pos="829"/>
              <w:tab w:val="left" w:pos="831"/>
              <w:tab w:val="right" w:leader="dot" w:pos="11017"/>
            </w:tabs>
            <w:spacing w:before="142"/>
            <w:rPr>
              <w:rFonts w:ascii="Calibri"/>
            </w:rPr>
          </w:pPr>
          <w:hyperlink w:anchor="_bookmark14" w:history="1">
            <w:r w:rsidR="00DA782C">
              <w:t>Diagramme</w:t>
            </w:r>
            <w:r w:rsidR="00DA782C">
              <w:rPr>
                <w:spacing w:val="-3"/>
              </w:rPr>
              <w:t xml:space="preserve"> </w:t>
            </w:r>
            <w:r w:rsidR="00DA782C">
              <w:t>de classe de notre</w:t>
            </w:r>
            <w:r w:rsidR="00DA782C">
              <w:rPr>
                <w:spacing w:val="-5"/>
              </w:rPr>
              <w:t xml:space="preserve"> </w:t>
            </w:r>
            <w:r w:rsidR="00DA782C">
              <w:t>site web</w:t>
            </w:r>
          </w:hyperlink>
          <w:r w:rsidR="00DA782C">
            <w:tab/>
          </w:r>
          <w:hyperlink w:anchor="_bookmark14" w:history="1">
            <w:r w:rsidR="00DA782C">
              <w:rPr>
                <w:rFonts w:ascii="Calibri"/>
              </w:rPr>
              <w:t>10</w:t>
            </w:r>
          </w:hyperlink>
        </w:p>
        <w:p w:rsidR="007E390D" w:rsidRDefault="00206F3D">
          <w:pPr>
            <w:pStyle w:val="TOC1"/>
            <w:numPr>
              <w:ilvl w:val="0"/>
              <w:numId w:val="12"/>
            </w:numPr>
            <w:tabs>
              <w:tab w:val="left" w:pos="880"/>
              <w:tab w:val="left" w:pos="881"/>
              <w:tab w:val="right" w:leader="dot" w:pos="11017"/>
            </w:tabs>
            <w:spacing w:before="141"/>
            <w:rPr>
              <w:rFonts w:ascii="Calibri" w:hAnsi="Calibri"/>
            </w:rPr>
          </w:pPr>
          <w:hyperlink w:anchor="_bookmark12" w:history="1">
            <w:r w:rsidR="00DA782C">
              <w:rPr>
                <w:rFonts w:ascii="Arial MT" w:hAnsi="Arial MT"/>
              </w:rPr>
              <w:t>Diagramme</w:t>
            </w:r>
            <w:r w:rsidR="00DA782C">
              <w:rPr>
                <w:rFonts w:ascii="Arial MT" w:hAnsi="Arial MT"/>
                <w:spacing w:val="-4"/>
              </w:rPr>
              <w:t xml:space="preserve"> </w:t>
            </w:r>
            <w:r w:rsidR="00DA782C">
              <w:rPr>
                <w:rFonts w:ascii="Arial MT" w:hAnsi="Arial MT"/>
              </w:rPr>
              <w:t>de s</w:t>
            </w:r>
            <w:r w:rsidR="00DA782C">
              <w:t>é</w:t>
            </w:r>
            <w:r w:rsidR="00DA782C">
              <w:rPr>
                <w:rFonts w:ascii="Arial MT" w:hAnsi="Arial MT"/>
              </w:rPr>
              <w:t>quence</w:t>
            </w:r>
          </w:hyperlink>
          <w:r w:rsidR="00DA782C">
            <w:rPr>
              <w:rFonts w:ascii="Arial MT" w:hAnsi="Arial MT"/>
            </w:rPr>
            <w:tab/>
          </w:r>
          <w:hyperlink w:anchor="_bookmark12" w:history="1">
            <w:r w:rsidR="00DA782C">
              <w:rPr>
                <w:rFonts w:ascii="Calibri" w:hAnsi="Calibri"/>
              </w:rPr>
              <w:t>10</w:t>
            </w:r>
          </w:hyperlink>
        </w:p>
        <w:p w:rsidR="007E390D" w:rsidRDefault="00DA782C">
          <w:pPr>
            <w:pStyle w:val="TOC1"/>
            <w:numPr>
              <w:ilvl w:val="0"/>
              <w:numId w:val="9"/>
            </w:numPr>
            <w:tabs>
              <w:tab w:val="left" w:pos="799"/>
            </w:tabs>
            <w:spacing w:before="142"/>
            <w:rPr>
              <w:rFonts w:ascii="Calibri" w:hAnsi="Calibri"/>
            </w:rPr>
          </w:pPr>
          <w:r>
            <w:rPr>
              <w:rFonts w:ascii="Calibri" w:hAnsi="Calibri"/>
            </w:rPr>
            <w:t>D</w:t>
          </w:r>
          <w:r>
            <w:t>é</w:t>
          </w:r>
          <w:r>
            <w:rPr>
              <w:rFonts w:ascii="Calibri" w:hAnsi="Calibri"/>
            </w:rPr>
            <w:t>finition</w:t>
          </w:r>
        </w:p>
        <w:p w:rsidR="007E390D" w:rsidRDefault="00DA782C">
          <w:pPr>
            <w:pStyle w:val="TOC1"/>
            <w:numPr>
              <w:ilvl w:val="0"/>
              <w:numId w:val="9"/>
            </w:numPr>
            <w:tabs>
              <w:tab w:val="left" w:pos="799"/>
            </w:tabs>
            <w:spacing w:before="142"/>
            <w:rPr>
              <w:rFonts w:ascii="Calibri" w:hAnsi="Calibri"/>
            </w:rPr>
          </w:pPr>
          <w:r>
            <w:rPr>
              <w:rFonts w:ascii="Calibri" w:hAnsi="Calibri"/>
            </w:rPr>
            <w:t>Diagramme de s</w:t>
          </w:r>
          <w:r>
            <w:t>é</w:t>
          </w:r>
          <w:r>
            <w:rPr>
              <w:rFonts w:ascii="Calibri" w:hAnsi="Calibri"/>
            </w:rPr>
            <w:t>quence</w:t>
          </w:r>
          <w:r>
            <w:rPr>
              <w:rFonts w:ascii="Calibri" w:hAnsi="Calibri"/>
              <w:spacing w:val="-3"/>
            </w:rPr>
            <w:t xml:space="preserve"> </w:t>
          </w:r>
          <w:r>
            <w:rPr>
              <w:rFonts w:ascii="Calibri" w:hAnsi="Calibri"/>
            </w:rPr>
            <w:t>de</w:t>
          </w:r>
          <w:r>
            <w:rPr>
              <w:rFonts w:ascii="Calibri" w:hAnsi="Calibri"/>
              <w:spacing w:val="-1"/>
            </w:rPr>
            <w:t xml:space="preserve"> </w:t>
          </w:r>
          <w:r>
            <w:rPr>
              <w:rFonts w:ascii="Calibri" w:hAnsi="Calibri"/>
            </w:rPr>
            <w:t>notre site</w:t>
          </w:r>
          <w:r>
            <w:rPr>
              <w:rFonts w:ascii="Calibri" w:hAnsi="Calibri"/>
              <w:spacing w:val="-3"/>
            </w:rPr>
            <w:t xml:space="preserve"> </w:t>
          </w:r>
          <w:r>
            <w:rPr>
              <w:rFonts w:ascii="Calibri" w:hAnsi="Calibri"/>
            </w:rPr>
            <w:t>web</w:t>
          </w:r>
        </w:p>
        <w:p w:rsidR="007E390D" w:rsidRDefault="00206F3D">
          <w:pPr>
            <w:pStyle w:val="TOC1"/>
            <w:tabs>
              <w:tab w:val="right" w:leader="dot" w:pos="11017"/>
            </w:tabs>
            <w:ind w:left="438" w:firstLine="0"/>
            <w:rPr>
              <w:rFonts w:ascii="Calibri" w:hAnsi="Calibri"/>
            </w:rPr>
          </w:pPr>
          <w:hyperlink w:anchor="_bookmark15" w:history="1">
            <w:r w:rsidR="00DA782C">
              <w:rPr>
                <w:rFonts w:ascii="Arial MT" w:hAnsi="Arial MT"/>
              </w:rPr>
              <w:t>Chapitre</w:t>
            </w:r>
            <w:r w:rsidR="00DA782C">
              <w:rPr>
                <w:rFonts w:ascii="Arial MT" w:hAnsi="Arial MT"/>
                <w:spacing w:val="-1"/>
              </w:rPr>
              <w:t xml:space="preserve"> </w:t>
            </w:r>
            <w:r w:rsidR="00DA782C">
              <w:rPr>
                <w:rFonts w:ascii="Arial MT" w:hAnsi="Arial MT"/>
              </w:rPr>
              <w:t>3:</w:t>
            </w:r>
            <w:r w:rsidR="00DA782C">
              <w:rPr>
                <w:rFonts w:ascii="Arial MT" w:hAnsi="Arial MT"/>
                <w:spacing w:val="3"/>
              </w:rPr>
              <w:t xml:space="preserve"> </w:t>
            </w:r>
            <w:r w:rsidR="00DA782C">
              <w:rPr>
                <w:rFonts w:ascii="Calibri" w:hAnsi="Calibri"/>
              </w:rPr>
              <w:t>Réalisation</w:t>
            </w:r>
            <w:r w:rsidR="00DA782C">
              <w:rPr>
                <w:rFonts w:ascii="Calibri" w:hAnsi="Calibri"/>
                <w:spacing w:val="-1"/>
              </w:rPr>
              <w:t xml:space="preserve"> </w:t>
            </w:r>
            <w:r w:rsidR="00DA782C">
              <w:rPr>
                <w:rFonts w:ascii="Calibri" w:hAnsi="Calibri"/>
              </w:rPr>
              <w:t>de</w:t>
            </w:r>
            <w:r w:rsidR="00DA782C">
              <w:rPr>
                <w:rFonts w:ascii="Calibri" w:hAnsi="Calibri"/>
                <w:spacing w:val="-4"/>
              </w:rPr>
              <w:t xml:space="preserve"> </w:t>
            </w:r>
          </w:hyperlink>
          <w:hyperlink w:anchor="_bookmark15" w:history="1">
            <w:r w:rsidR="00DA782C">
              <w:rPr>
                <w:rFonts w:ascii="Calibri" w:hAnsi="Calibri"/>
              </w:rPr>
              <w:t>l’application</w:t>
            </w:r>
          </w:hyperlink>
          <w:r w:rsidR="00DA782C">
            <w:tab/>
          </w:r>
          <w:hyperlink w:anchor="_bookmark15" w:history="1">
            <w:r w:rsidR="00DA782C">
              <w:rPr>
                <w:rFonts w:ascii="Calibri" w:hAnsi="Calibri"/>
              </w:rPr>
              <w:t>13</w:t>
            </w:r>
          </w:hyperlink>
        </w:p>
        <w:p w:rsidR="007E390D" w:rsidRDefault="00206F3D">
          <w:pPr>
            <w:pStyle w:val="TOC1"/>
            <w:tabs>
              <w:tab w:val="left" w:pos="880"/>
              <w:tab w:val="right" w:leader="dot" w:pos="11017"/>
            </w:tabs>
            <w:spacing w:before="139"/>
            <w:ind w:left="438" w:firstLine="0"/>
            <w:rPr>
              <w:rFonts w:ascii="Calibri" w:hAnsi="Calibri"/>
            </w:rPr>
          </w:pPr>
          <w:hyperlink w:anchor="_bookmark15" w:history="1">
            <w:r w:rsidR="00DA782C">
              <w:rPr>
                <w:rFonts w:ascii="Arial MT" w:hAnsi="Arial MT"/>
              </w:rPr>
              <w:t>1)</w:t>
            </w:r>
            <w:r w:rsidR="00DA782C">
              <w:rPr>
                <w:rFonts w:ascii="Arial MT" w:hAnsi="Arial MT"/>
              </w:rPr>
              <w:tab/>
              <w:t>Diagramme</w:t>
            </w:r>
            <w:r w:rsidR="00DA782C">
              <w:rPr>
                <w:rFonts w:ascii="Arial MT" w:hAnsi="Arial MT"/>
                <w:spacing w:val="-3"/>
              </w:rPr>
              <w:t xml:space="preserve"> </w:t>
            </w:r>
            <w:r w:rsidR="00DA782C">
              <w:rPr>
                <w:rFonts w:ascii="Arial MT" w:hAnsi="Arial MT"/>
              </w:rPr>
              <w:t>de</w:t>
            </w:r>
            <w:r w:rsidR="00DA782C">
              <w:rPr>
                <w:rFonts w:ascii="Arial MT" w:hAnsi="Arial MT"/>
                <w:spacing w:val="-4"/>
              </w:rPr>
              <w:t xml:space="preserve"> </w:t>
            </w:r>
            <w:r w:rsidR="00DA782C">
              <w:rPr>
                <w:rFonts w:ascii="Arial MT" w:hAnsi="Arial MT"/>
              </w:rPr>
              <w:t>cas d’utilisation</w:t>
            </w:r>
          </w:hyperlink>
          <w:r w:rsidR="00DA782C">
            <w:tab/>
          </w:r>
          <w:hyperlink w:anchor="_bookmark15" w:history="1">
            <w:r w:rsidR="00DA782C">
              <w:rPr>
                <w:rFonts w:ascii="Calibri" w:hAnsi="Calibri"/>
              </w:rPr>
              <w:t>13</w:t>
            </w:r>
          </w:hyperlink>
        </w:p>
        <w:p w:rsidR="007E390D" w:rsidRDefault="00206F3D">
          <w:pPr>
            <w:pStyle w:val="TOC1"/>
            <w:numPr>
              <w:ilvl w:val="0"/>
              <w:numId w:val="8"/>
            </w:numPr>
            <w:tabs>
              <w:tab w:val="left" w:pos="880"/>
              <w:tab w:val="left" w:pos="881"/>
              <w:tab w:val="right" w:leader="dot" w:pos="11017"/>
            </w:tabs>
            <w:spacing w:before="142"/>
            <w:rPr>
              <w:rFonts w:ascii="Calibri" w:hAnsi="Calibri"/>
            </w:rPr>
          </w:pPr>
          <w:hyperlink w:anchor="_bookmark16" w:history="1">
            <w:r w:rsidR="00DA782C">
              <w:t>Les</w:t>
            </w:r>
            <w:r w:rsidR="00DA782C">
              <w:rPr>
                <w:spacing w:val="-1"/>
              </w:rPr>
              <w:t xml:space="preserve"> </w:t>
            </w:r>
            <w:r w:rsidR="00DA782C">
              <w:t>outils</w:t>
            </w:r>
            <w:r w:rsidR="00DA782C">
              <w:rPr>
                <w:spacing w:val="-2"/>
              </w:rPr>
              <w:t xml:space="preserve"> </w:t>
            </w:r>
            <w:r w:rsidR="00DA782C">
              <w:t>de développement</w:t>
            </w:r>
          </w:hyperlink>
          <w:r w:rsidR="00DA782C">
            <w:tab/>
          </w:r>
          <w:hyperlink w:anchor="_bookmark16" w:history="1">
            <w:r w:rsidR="00DA782C">
              <w:rPr>
                <w:rFonts w:ascii="Calibri" w:hAnsi="Calibri"/>
              </w:rPr>
              <w:t>13</w:t>
            </w:r>
          </w:hyperlink>
        </w:p>
        <w:p w:rsidR="007E390D" w:rsidRDefault="00206F3D">
          <w:pPr>
            <w:pStyle w:val="TOC1"/>
            <w:numPr>
              <w:ilvl w:val="0"/>
              <w:numId w:val="7"/>
            </w:numPr>
            <w:tabs>
              <w:tab w:val="left" w:pos="880"/>
              <w:tab w:val="left" w:pos="881"/>
              <w:tab w:val="right" w:leader="dot" w:pos="11017"/>
            </w:tabs>
            <w:rPr>
              <w:rFonts w:ascii="Calibri"/>
            </w:rPr>
          </w:pPr>
          <w:hyperlink w:anchor="_bookmark17" w:history="1">
            <w:r w:rsidR="00DA782C">
              <w:t>Xampp</w:t>
            </w:r>
          </w:hyperlink>
          <w:r w:rsidR="00DA782C">
            <w:tab/>
          </w:r>
          <w:hyperlink w:anchor="_bookmark17" w:history="1">
            <w:r w:rsidR="00DA782C">
              <w:rPr>
                <w:rFonts w:ascii="Calibri"/>
              </w:rPr>
              <w:t>13</w:t>
            </w:r>
          </w:hyperlink>
        </w:p>
        <w:p w:rsidR="007E390D" w:rsidRDefault="00206F3D">
          <w:pPr>
            <w:pStyle w:val="TOC1"/>
            <w:numPr>
              <w:ilvl w:val="0"/>
              <w:numId w:val="7"/>
            </w:numPr>
            <w:tabs>
              <w:tab w:val="left" w:pos="880"/>
              <w:tab w:val="left" w:pos="881"/>
              <w:tab w:val="right" w:leader="dot" w:pos="11017"/>
            </w:tabs>
            <w:spacing w:before="139"/>
            <w:rPr>
              <w:rFonts w:ascii="Calibri"/>
            </w:rPr>
          </w:pPr>
          <w:hyperlink w:anchor="_bookmark18" w:history="1">
            <w:r w:rsidR="00DA782C">
              <w:t>HTML</w:t>
            </w:r>
          </w:hyperlink>
          <w:r w:rsidR="00DA782C">
            <w:tab/>
          </w:r>
          <w:hyperlink w:anchor="_bookmark18" w:history="1">
            <w:r w:rsidR="00DA782C">
              <w:rPr>
                <w:rFonts w:ascii="Calibri"/>
              </w:rPr>
              <w:t>13</w:t>
            </w:r>
          </w:hyperlink>
        </w:p>
        <w:p w:rsidR="007E390D" w:rsidRDefault="00206F3D">
          <w:pPr>
            <w:pStyle w:val="TOC1"/>
            <w:numPr>
              <w:ilvl w:val="0"/>
              <w:numId w:val="7"/>
            </w:numPr>
            <w:tabs>
              <w:tab w:val="left" w:pos="880"/>
              <w:tab w:val="left" w:pos="881"/>
              <w:tab w:val="right" w:leader="dot" w:pos="11017"/>
            </w:tabs>
            <w:spacing w:before="142"/>
            <w:rPr>
              <w:rFonts w:ascii="Calibri"/>
            </w:rPr>
          </w:pPr>
          <w:hyperlink w:anchor="_bookmark19" w:history="1">
            <w:r w:rsidR="00DA782C">
              <w:t>CSS</w:t>
            </w:r>
          </w:hyperlink>
          <w:r w:rsidR="00DA782C">
            <w:tab/>
          </w:r>
          <w:hyperlink w:anchor="_bookmark19" w:history="1">
            <w:r w:rsidR="00DA782C">
              <w:rPr>
                <w:rFonts w:ascii="Calibri"/>
              </w:rPr>
              <w:t>13</w:t>
            </w:r>
          </w:hyperlink>
        </w:p>
        <w:p w:rsidR="007E390D" w:rsidRDefault="00206F3D">
          <w:pPr>
            <w:pStyle w:val="TOC1"/>
            <w:numPr>
              <w:ilvl w:val="0"/>
              <w:numId w:val="7"/>
            </w:numPr>
            <w:tabs>
              <w:tab w:val="left" w:pos="911"/>
              <w:tab w:val="left" w:pos="912"/>
              <w:tab w:val="right" w:leader="dot" w:pos="11017"/>
            </w:tabs>
            <w:ind w:left="911" w:hanging="474"/>
            <w:rPr>
              <w:rFonts w:ascii="Calibri"/>
            </w:rPr>
          </w:pPr>
          <w:hyperlink w:anchor="_bookmark20" w:history="1">
            <w:r w:rsidR="00DA782C">
              <w:t>BOOTSTRAP</w:t>
            </w:r>
          </w:hyperlink>
          <w:r w:rsidR="00DA782C">
            <w:tab/>
          </w:r>
          <w:hyperlink w:anchor="_bookmark20" w:history="1">
            <w:r w:rsidR="00DA782C">
              <w:rPr>
                <w:rFonts w:ascii="Calibri"/>
              </w:rPr>
              <w:t>14</w:t>
            </w:r>
          </w:hyperlink>
        </w:p>
        <w:p w:rsidR="007E390D" w:rsidRDefault="00206F3D">
          <w:pPr>
            <w:pStyle w:val="TOC1"/>
            <w:numPr>
              <w:ilvl w:val="0"/>
              <w:numId w:val="7"/>
            </w:numPr>
            <w:tabs>
              <w:tab w:val="left" w:pos="880"/>
              <w:tab w:val="left" w:pos="881"/>
              <w:tab w:val="right" w:leader="dot" w:pos="11017"/>
            </w:tabs>
            <w:spacing w:before="139"/>
            <w:rPr>
              <w:rFonts w:ascii="Calibri"/>
            </w:rPr>
          </w:pPr>
          <w:hyperlink w:anchor="_bookmark21" w:history="1">
            <w:r w:rsidR="00DA782C">
              <w:t>PHP</w:t>
            </w:r>
          </w:hyperlink>
          <w:r w:rsidR="00DA782C">
            <w:tab/>
          </w:r>
          <w:hyperlink w:anchor="_bookmark21" w:history="1">
            <w:r w:rsidR="00DA782C">
              <w:rPr>
                <w:rFonts w:ascii="Calibri"/>
              </w:rPr>
              <w:t>14</w:t>
            </w:r>
          </w:hyperlink>
        </w:p>
        <w:p w:rsidR="007E390D" w:rsidRDefault="00206F3D">
          <w:pPr>
            <w:pStyle w:val="TOC1"/>
            <w:numPr>
              <w:ilvl w:val="0"/>
              <w:numId w:val="7"/>
            </w:numPr>
            <w:tabs>
              <w:tab w:val="left" w:pos="861"/>
              <w:tab w:val="left" w:pos="862"/>
              <w:tab w:val="right" w:leader="dot" w:pos="11017"/>
            </w:tabs>
            <w:spacing w:before="142" w:after="20"/>
            <w:ind w:left="861" w:hanging="424"/>
            <w:rPr>
              <w:rFonts w:ascii="Calibri"/>
            </w:rPr>
          </w:pPr>
          <w:hyperlink w:anchor="_bookmark22" w:history="1">
            <w:r w:rsidR="00DA782C">
              <w:t>MYSQL</w:t>
            </w:r>
          </w:hyperlink>
          <w:r w:rsidR="00DA782C">
            <w:tab/>
          </w:r>
          <w:hyperlink w:anchor="_bookmark22" w:history="1">
            <w:r w:rsidR="00DA782C">
              <w:rPr>
                <w:rFonts w:ascii="Calibri"/>
              </w:rPr>
              <w:t>14</w:t>
            </w:r>
          </w:hyperlink>
        </w:p>
        <w:p w:rsidR="007E390D" w:rsidRDefault="00206F3D">
          <w:pPr>
            <w:pStyle w:val="TOC1"/>
            <w:numPr>
              <w:ilvl w:val="0"/>
              <w:numId w:val="7"/>
            </w:numPr>
            <w:tabs>
              <w:tab w:val="left" w:pos="862"/>
              <w:tab w:val="right" w:leader="dot" w:pos="11017"/>
            </w:tabs>
            <w:spacing w:before="77"/>
            <w:ind w:left="861" w:hanging="424"/>
            <w:rPr>
              <w:rFonts w:ascii="Calibri"/>
            </w:rPr>
          </w:pPr>
          <w:hyperlink w:anchor="_bookmark23" w:history="1">
            <w:r w:rsidR="00DA782C">
              <w:t>JAVASCRIPT</w:t>
            </w:r>
          </w:hyperlink>
          <w:r w:rsidR="00DA782C">
            <w:tab/>
          </w:r>
          <w:hyperlink w:anchor="_bookmark23" w:history="1">
            <w:r w:rsidR="00DA782C">
              <w:rPr>
                <w:rFonts w:ascii="Calibri"/>
              </w:rPr>
              <w:t>14</w:t>
            </w:r>
          </w:hyperlink>
        </w:p>
        <w:p w:rsidR="007E390D" w:rsidRDefault="00206F3D">
          <w:pPr>
            <w:pStyle w:val="TOC1"/>
            <w:numPr>
              <w:ilvl w:val="0"/>
              <w:numId w:val="8"/>
            </w:numPr>
            <w:tabs>
              <w:tab w:val="left" w:pos="880"/>
              <w:tab w:val="left" w:pos="881"/>
              <w:tab w:val="right" w:leader="dot" w:pos="11017"/>
            </w:tabs>
            <w:spacing w:before="142"/>
            <w:rPr>
              <w:rFonts w:ascii="Calibri" w:hAnsi="Calibri"/>
            </w:rPr>
          </w:pPr>
          <w:hyperlink w:anchor="_bookmark25" w:history="1">
            <w:r w:rsidR="00DA782C">
              <w:t>Présentation</w:t>
            </w:r>
            <w:r w:rsidR="00DA782C">
              <w:rPr>
                <w:spacing w:val="-1"/>
              </w:rPr>
              <w:t xml:space="preserve"> </w:t>
            </w:r>
            <w:r w:rsidR="00DA782C">
              <w:t>de</w:t>
            </w:r>
            <w:r w:rsidR="00DA782C">
              <w:rPr>
                <w:spacing w:val="-2"/>
              </w:rPr>
              <w:t xml:space="preserve"> </w:t>
            </w:r>
            <w:r w:rsidR="00DA782C">
              <w:t>l’application</w:t>
            </w:r>
          </w:hyperlink>
          <w:r w:rsidR="00DA782C">
            <w:tab/>
          </w:r>
          <w:hyperlink w:anchor="_bookmark25" w:history="1">
            <w:r w:rsidR="00DA782C">
              <w:rPr>
                <w:rFonts w:ascii="Calibri" w:hAnsi="Calibri"/>
              </w:rPr>
              <w:t>15</w:t>
            </w:r>
          </w:hyperlink>
        </w:p>
        <w:p w:rsidR="007E390D" w:rsidRDefault="00206F3D">
          <w:pPr>
            <w:pStyle w:val="TOC1"/>
            <w:numPr>
              <w:ilvl w:val="0"/>
              <w:numId w:val="6"/>
            </w:numPr>
            <w:tabs>
              <w:tab w:val="left" w:pos="880"/>
              <w:tab w:val="left" w:pos="881"/>
              <w:tab w:val="right" w:leader="dot" w:pos="11017"/>
            </w:tabs>
            <w:spacing w:before="80"/>
            <w:rPr>
              <w:rFonts w:ascii="Calibri" w:hAnsi="Calibri"/>
            </w:rPr>
          </w:pPr>
          <w:hyperlink w:anchor="_bookmark26" w:history="1">
            <w:r w:rsidR="00DA782C">
              <w:t>L’en-tête</w:t>
            </w:r>
            <w:r w:rsidR="00DA782C">
              <w:rPr>
                <w:spacing w:val="-1"/>
              </w:rPr>
              <w:t xml:space="preserve"> </w:t>
            </w:r>
            <w:r w:rsidR="00DA782C">
              <w:t>du site</w:t>
            </w:r>
          </w:hyperlink>
          <w:r w:rsidR="00DA782C">
            <w:tab/>
          </w:r>
          <w:hyperlink w:anchor="_bookmark26" w:history="1">
            <w:r w:rsidR="00DA782C">
              <w:rPr>
                <w:rFonts w:ascii="Calibri" w:hAnsi="Calibri"/>
              </w:rPr>
              <w:t>15</w:t>
            </w:r>
          </w:hyperlink>
        </w:p>
        <w:p w:rsidR="007E390D" w:rsidRDefault="00206F3D">
          <w:pPr>
            <w:pStyle w:val="TOC1"/>
            <w:numPr>
              <w:ilvl w:val="0"/>
              <w:numId w:val="6"/>
            </w:numPr>
            <w:tabs>
              <w:tab w:val="left" w:pos="880"/>
              <w:tab w:val="left" w:pos="881"/>
              <w:tab w:val="right" w:leader="dot" w:pos="11017"/>
            </w:tabs>
            <w:spacing w:before="139"/>
            <w:rPr>
              <w:rFonts w:ascii="Calibri" w:hAnsi="Calibri"/>
            </w:rPr>
          </w:pPr>
          <w:hyperlink w:anchor="_bookmark27" w:history="1">
            <w:r w:rsidR="00DA782C">
              <w:t>La page</w:t>
            </w:r>
            <w:r w:rsidR="00DA782C">
              <w:rPr>
                <w:spacing w:val="-3"/>
              </w:rPr>
              <w:t xml:space="preserve"> </w:t>
            </w:r>
            <w:r w:rsidR="00DA782C">
              <w:t>d’accueil</w:t>
            </w:r>
          </w:hyperlink>
          <w:r w:rsidR="00DA782C">
            <w:tab/>
          </w:r>
          <w:hyperlink w:anchor="_bookmark27" w:history="1">
            <w:r w:rsidR="00DA782C">
              <w:rPr>
                <w:rFonts w:ascii="Calibri" w:hAnsi="Calibri"/>
              </w:rPr>
              <w:t>16</w:t>
            </w:r>
          </w:hyperlink>
        </w:p>
        <w:p w:rsidR="007E390D" w:rsidRDefault="00230BD3">
          <w:pPr>
            <w:pStyle w:val="TOC1"/>
            <w:numPr>
              <w:ilvl w:val="0"/>
              <w:numId w:val="6"/>
            </w:numPr>
            <w:tabs>
              <w:tab w:val="left" w:pos="880"/>
              <w:tab w:val="left" w:pos="881"/>
              <w:tab w:val="right" w:leader="dot" w:pos="11019"/>
            </w:tabs>
            <w:spacing w:before="147"/>
          </w:pPr>
          <w:r>
            <w:t>Chapter de Manga</w:t>
          </w:r>
          <w:r w:rsidR="00DA782C">
            <w:tab/>
            <w:t>17</w:t>
          </w:r>
        </w:p>
        <w:p w:rsidR="007E390D" w:rsidRDefault="00206F3D">
          <w:pPr>
            <w:pStyle w:val="TOC1"/>
            <w:numPr>
              <w:ilvl w:val="0"/>
              <w:numId w:val="6"/>
            </w:numPr>
            <w:tabs>
              <w:tab w:val="left" w:pos="880"/>
              <w:tab w:val="left" w:pos="881"/>
              <w:tab w:val="right" w:leader="dot" w:pos="11002"/>
            </w:tabs>
            <w:spacing w:before="159"/>
          </w:pPr>
          <w:hyperlink w:anchor="_TOC_250002" w:history="1">
            <w:r w:rsidR="00DA782C">
              <w:t>Description</w:t>
            </w:r>
            <w:r w:rsidR="00DA782C">
              <w:rPr>
                <w:spacing w:val="-3"/>
              </w:rPr>
              <w:t xml:space="preserve"> </w:t>
            </w:r>
            <w:r w:rsidR="00230BD3">
              <w:t>de Manga</w:t>
            </w:r>
            <w:r w:rsidR="00DA782C">
              <w:tab/>
              <w:t>18</w:t>
            </w:r>
          </w:hyperlink>
        </w:p>
        <w:p w:rsidR="007E390D" w:rsidRDefault="00206F3D">
          <w:pPr>
            <w:pStyle w:val="TOC1"/>
            <w:numPr>
              <w:ilvl w:val="0"/>
              <w:numId w:val="6"/>
            </w:numPr>
            <w:tabs>
              <w:tab w:val="left" w:pos="880"/>
              <w:tab w:val="left" w:pos="881"/>
              <w:tab w:val="right" w:leader="dot" w:pos="11012"/>
            </w:tabs>
            <w:spacing w:before="157"/>
          </w:pPr>
          <w:hyperlink w:anchor="_TOC_250001" w:history="1">
            <w:r w:rsidR="00DA782C">
              <w:t>Commentaires</w:t>
            </w:r>
            <w:r w:rsidR="00DA782C">
              <w:rPr>
                <w:spacing w:val="-2"/>
              </w:rPr>
              <w:t xml:space="preserve"> </w:t>
            </w:r>
            <w:r w:rsidR="00230BD3">
              <w:t>de Manga</w:t>
            </w:r>
            <w:r w:rsidR="00DA782C">
              <w:tab/>
              <w:t>19</w:t>
            </w:r>
          </w:hyperlink>
        </w:p>
        <w:p w:rsidR="007E390D" w:rsidRDefault="00206F3D">
          <w:pPr>
            <w:pStyle w:val="TOC1"/>
            <w:numPr>
              <w:ilvl w:val="0"/>
              <w:numId w:val="6"/>
            </w:numPr>
            <w:tabs>
              <w:tab w:val="left" w:pos="880"/>
              <w:tab w:val="left" w:pos="881"/>
              <w:tab w:val="right" w:leader="dot" w:pos="11009"/>
            </w:tabs>
            <w:spacing w:before="149"/>
          </w:pPr>
          <w:hyperlink w:anchor="_TOC_250000" w:history="1">
            <w:r w:rsidR="00DA782C">
              <w:t>Affichage</w:t>
            </w:r>
            <w:r w:rsidR="00DA782C">
              <w:rPr>
                <w:spacing w:val="-1"/>
              </w:rPr>
              <w:t xml:space="preserve"> </w:t>
            </w:r>
            <w:r w:rsidR="00230BD3">
              <w:t>de Manga</w:t>
            </w:r>
            <w:r w:rsidR="00DA782C">
              <w:tab/>
              <w:t>20</w:t>
            </w:r>
          </w:hyperlink>
        </w:p>
        <w:p w:rsidR="007E390D" w:rsidRDefault="00DA782C">
          <w:pPr>
            <w:pStyle w:val="TOC1"/>
            <w:numPr>
              <w:ilvl w:val="0"/>
              <w:numId w:val="6"/>
            </w:numPr>
            <w:tabs>
              <w:tab w:val="left" w:pos="930"/>
              <w:tab w:val="left" w:pos="931"/>
              <w:tab w:val="right" w:leader="dot" w:pos="10983"/>
            </w:tabs>
            <w:spacing w:before="146"/>
            <w:ind w:left="930" w:hanging="493"/>
          </w:pPr>
          <w:r>
            <w:rPr>
              <w:rFonts w:ascii="Calibri" w:hAnsi="Calibri"/>
            </w:rPr>
            <w:t>L’ajout de</w:t>
          </w:r>
          <w:r>
            <w:rPr>
              <w:rFonts w:ascii="Calibri" w:hAnsi="Calibri"/>
              <w:spacing w:val="-2"/>
            </w:rPr>
            <w:t xml:space="preserve"> </w:t>
          </w:r>
          <w:r w:rsidR="00230BD3">
            <w:rPr>
              <w:rFonts w:ascii="Calibri" w:hAnsi="Calibri"/>
            </w:rPr>
            <w:t>Manga</w:t>
          </w:r>
          <w:r>
            <w:tab/>
            <w:t>21</w:t>
          </w:r>
        </w:p>
        <w:p w:rsidR="007E390D" w:rsidRDefault="00206F3D">
          <w:pPr>
            <w:pStyle w:val="TOC1"/>
            <w:tabs>
              <w:tab w:val="right" w:leader="dot" w:pos="11017"/>
            </w:tabs>
            <w:spacing w:before="277"/>
            <w:ind w:left="438" w:firstLine="0"/>
            <w:rPr>
              <w:rFonts w:ascii="Calibri"/>
            </w:rPr>
          </w:pPr>
          <w:hyperlink w:anchor="_bookmark28" w:history="1">
            <w:r w:rsidR="00DA782C">
              <w:rPr>
                <w:rFonts w:ascii="Arial MT"/>
              </w:rPr>
              <w:t>Conclusion</w:t>
            </w:r>
          </w:hyperlink>
          <w:r w:rsidR="00DA782C">
            <w:rPr>
              <w:rFonts w:ascii="Arial MT"/>
            </w:rPr>
            <w:tab/>
          </w:r>
          <w:hyperlink w:anchor="_bookmark28" w:history="1">
            <w:r w:rsidR="00DA782C">
              <w:rPr>
                <w:rFonts w:ascii="Calibri"/>
              </w:rPr>
              <w:t>25</w:t>
            </w:r>
          </w:hyperlink>
        </w:p>
      </w:sdtContent>
    </w:sdt>
    <w:p w:rsidR="007E390D" w:rsidRDefault="007E390D">
      <w:pPr>
        <w:sectPr w:rsidR="007E390D">
          <w:type w:val="continuous"/>
          <w:pgSz w:w="12240" w:h="15840"/>
          <w:pgMar w:top="560" w:right="360" w:bottom="1740" w:left="500" w:header="720" w:footer="720" w:gutter="0"/>
          <w:cols w:space="720"/>
        </w:sectPr>
      </w:pPr>
    </w:p>
    <w:p w:rsidR="007E390D" w:rsidRDefault="00DA782C">
      <w:pPr>
        <w:spacing w:before="74"/>
        <w:ind w:left="843" w:right="1141"/>
        <w:jc w:val="center"/>
        <w:rPr>
          <w:rFonts w:ascii="Arial" w:hAnsi="Arial"/>
          <w:b/>
          <w:sz w:val="36"/>
        </w:rPr>
      </w:pPr>
      <w:bookmarkStart w:id="41" w:name="_bookmark2"/>
      <w:bookmarkEnd w:id="41"/>
      <w:r>
        <w:rPr>
          <w:rFonts w:ascii="Arial" w:hAnsi="Arial"/>
          <w:b/>
          <w:color w:val="1B2B68"/>
          <w:sz w:val="36"/>
        </w:rPr>
        <w:lastRenderedPageBreak/>
        <w:t>Introduction</w:t>
      </w:r>
      <w:r>
        <w:rPr>
          <w:rFonts w:ascii="Arial" w:hAnsi="Arial"/>
          <w:b/>
          <w:color w:val="1B2B68"/>
          <w:spacing w:val="-6"/>
          <w:sz w:val="36"/>
        </w:rPr>
        <w:t xml:space="preserve"> </w:t>
      </w:r>
      <w:r>
        <w:rPr>
          <w:rFonts w:ascii="Arial" w:hAnsi="Arial"/>
          <w:b/>
          <w:color w:val="1B2B68"/>
          <w:sz w:val="36"/>
        </w:rPr>
        <w:t>générale</w:t>
      </w:r>
    </w:p>
    <w:p w:rsidR="007E390D" w:rsidRDefault="007E390D">
      <w:pPr>
        <w:pStyle w:val="BodyText"/>
        <w:rPr>
          <w:rFonts w:ascii="Arial"/>
          <w:b/>
          <w:sz w:val="40"/>
        </w:rPr>
      </w:pPr>
    </w:p>
    <w:p w:rsidR="007E390D" w:rsidRDefault="007E390D">
      <w:pPr>
        <w:pStyle w:val="BodyText"/>
        <w:spacing w:before="7"/>
        <w:rPr>
          <w:rFonts w:ascii="Arial"/>
          <w:b/>
          <w:sz w:val="40"/>
        </w:rPr>
      </w:pPr>
    </w:p>
    <w:p w:rsidR="007E390D" w:rsidRDefault="00DA782C" w:rsidP="00230BD3">
      <w:pPr>
        <w:pStyle w:val="BodyText"/>
        <w:spacing w:line="360" w:lineRule="auto"/>
        <w:ind w:left="916" w:right="1035"/>
      </w:pPr>
      <w:r>
        <w:t>De</w:t>
      </w:r>
      <w:r>
        <w:rPr>
          <w:spacing w:val="-3"/>
        </w:rPr>
        <w:t xml:space="preserve"> </w:t>
      </w:r>
      <w:r>
        <w:t>nos</w:t>
      </w:r>
      <w:r>
        <w:rPr>
          <w:spacing w:val="-3"/>
        </w:rPr>
        <w:t xml:space="preserve"> </w:t>
      </w:r>
      <w:r>
        <w:t>jours,</w:t>
      </w:r>
      <w:r>
        <w:rPr>
          <w:spacing w:val="-3"/>
        </w:rPr>
        <w:t xml:space="preserve"> </w:t>
      </w:r>
      <w:r w:rsidR="00230BD3">
        <w:t>le Manga</w:t>
      </w:r>
      <w:r>
        <w:rPr>
          <w:spacing w:val="-4"/>
        </w:rPr>
        <w:t xml:space="preserve"> </w:t>
      </w:r>
      <w:r>
        <w:t>n'est</w:t>
      </w:r>
      <w:r>
        <w:rPr>
          <w:spacing w:val="-6"/>
        </w:rPr>
        <w:t xml:space="preserve"> </w:t>
      </w:r>
      <w:r>
        <w:t>plus</w:t>
      </w:r>
      <w:r>
        <w:rPr>
          <w:spacing w:val="-2"/>
        </w:rPr>
        <w:t xml:space="preserve"> </w:t>
      </w:r>
      <w:r>
        <w:t>seulement</w:t>
      </w:r>
      <w:r>
        <w:rPr>
          <w:spacing w:val="-3"/>
        </w:rPr>
        <w:t xml:space="preserve"> </w:t>
      </w:r>
      <w:r>
        <w:t>un</w:t>
      </w:r>
      <w:r>
        <w:rPr>
          <w:spacing w:val="-1"/>
        </w:rPr>
        <w:t xml:space="preserve"> </w:t>
      </w:r>
      <w:r>
        <w:t>dessin</w:t>
      </w:r>
      <w:r>
        <w:rPr>
          <w:spacing w:val="-3"/>
        </w:rPr>
        <w:t xml:space="preserve"> </w:t>
      </w:r>
      <w:r>
        <w:t>animé</w:t>
      </w:r>
      <w:r>
        <w:rPr>
          <w:spacing w:val="-4"/>
        </w:rPr>
        <w:t xml:space="preserve"> </w:t>
      </w:r>
      <w:r>
        <w:t>à</w:t>
      </w:r>
      <w:r>
        <w:rPr>
          <w:spacing w:val="-2"/>
        </w:rPr>
        <w:t xml:space="preserve"> </w:t>
      </w:r>
      <w:r w:rsidR="00230BD3">
        <w:t>lire</w:t>
      </w:r>
      <w:r>
        <w:rPr>
          <w:spacing w:val="-3"/>
        </w:rPr>
        <w:t xml:space="preserve"> </w:t>
      </w:r>
      <w:r>
        <w:t>ou</w:t>
      </w:r>
      <w:r>
        <w:rPr>
          <w:spacing w:val="-4"/>
        </w:rPr>
        <w:t xml:space="preserve"> </w:t>
      </w:r>
      <w:r>
        <w:t>simplement</w:t>
      </w:r>
      <w:r>
        <w:rPr>
          <w:spacing w:val="-4"/>
        </w:rPr>
        <w:t xml:space="preserve"> </w:t>
      </w:r>
      <w:r>
        <w:t>un</w:t>
      </w:r>
      <w:r>
        <w:rPr>
          <w:spacing w:val="-56"/>
        </w:rPr>
        <w:t xml:space="preserve"> </w:t>
      </w:r>
      <w:r w:rsidR="00230BD3">
        <w:rPr>
          <w:spacing w:val="-56"/>
        </w:rPr>
        <w:t xml:space="preserve"> </w:t>
      </w:r>
      <w:r>
        <w:t>moyen de divertissement, mais plutôt une culture à partager, et aussi lorsque vous</w:t>
      </w:r>
      <w:r w:rsidR="00230BD3">
        <w:t xml:space="preserve"> lire le Manga</w:t>
      </w:r>
      <w:r>
        <w:t>, vous partagez le produit avec tous les sentiments et les idées qu'il</w:t>
      </w:r>
      <w:r>
        <w:rPr>
          <w:spacing w:val="1"/>
        </w:rPr>
        <w:t xml:space="preserve"> </w:t>
      </w:r>
      <w:r>
        <w:t>ressent</w:t>
      </w:r>
      <w:r>
        <w:rPr>
          <w:spacing w:val="-3"/>
        </w:rPr>
        <w:t xml:space="preserve"> </w:t>
      </w:r>
      <w:r>
        <w:t>ou</w:t>
      </w:r>
      <w:r>
        <w:rPr>
          <w:spacing w:val="1"/>
        </w:rPr>
        <w:t xml:space="preserve"> </w:t>
      </w:r>
      <w:r>
        <w:t>pense</w:t>
      </w:r>
      <w:r>
        <w:rPr>
          <w:spacing w:val="-1"/>
        </w:rPr>
        <w:t xml:space="preserve"> </w:t>
      </w:r>
      <w:r>
        <w:t>de. Ce sa mon</w:t>
      </w:r>
      <w:r>
        <w:rPr>
          <w:spacing w:val="-1"/>
        </w:rPr>
        <w:t xml:space="preserve"> </w:t>
      </w:r>
      <w:r>
        <w:t>idées de</w:t>
      </w:r>
      <w:r>
        <w:rPr>
          <w:spacing w:val="-1"/>
        </w:rPr>
        <w:t xml:space="preserve"> </w:t>
      </w:r>
      <w:r>
        <w:t>fil</w:t>
      </w:r>
      <w:r>
        <w:rPr>
          <w:spacing w:val="-1"/>
        </w:rPr>
        <w:t xml:space="preserve"> </w:t>
      </w:r>
      <w:r>
        <w:t>rouge.</w:t>
      </w:r>
    </w:p>
    <w:p w:rsidR="007E390D" w:rsidRDefault="00DA782C">
      <w:pPr>
        <w:pStyle w:val="BodyText"/>
        <w:spacing w:line="360" w:lineRule="auto"/>
        <w:ind w:left="916" w:right="1856"/>
      </w:pPr>
      <w:r>
        <w:t>Ce</w:t>
      </w:r>
      <w:r>
        <w:rPr>
          <w:spacing w:val="-3"/>
        </w:rPr>
        <w:t xml:space="preserve"> </w:t>
      </w:r>
      <w:r>
        <w:t>rapport</w:t>
      </w:r>
      <w:r>
        <w:rPr>
          <w:spacing w:val="-4"/>
        </w:rPr>
        <w:t xml:space="preserve"> </w:t>
      </w:r>
      <w:r>
        <w:t>est</w:t>
      </w:r>
      <w:r>
        <w:rPr>
          <w:spacing w:val="-4"/>
        </w:rPr>
        <w:t xml:space="preserve"> </w:t>
      </w:r>
      <w:r>
        <w:t>le compte</w:t>
      </w:r>
      <w:r>
        <w:rPr>
          <w:spacing w:val="-3"/>
        </w:rPr>
        <w:t xml:space="preserve"> </w:t>
      </w:r>
      <w:r>
        <w:t>rendu</w:t>
      </w:r>
      <w:r>
        <w:rPr>
          <w:spacing w:val="-3"/>
        </w:rPr>
        <w:t xml:space="preserve"> </w:t>
      </w:r>
      <w:r>
        <w:t>du</w:t>
      </w:r>
      <w:r>
        <w:rPr>
          <w:spacing w:val="-3"/>
        </w:rPr>
        <w:t xml:space="preserve"> </w:t>
      </w:r>
      <w:r>
        <w:t>projet</w:t>
      </w:r>
      <w:r>
        <w:rPr>
          <w:spacing w:val="-4"/>
        </w:rPr>
        <w:t xml:space="preserve"> </w:t>
      </w:r>
      <w:r>
        <w:t>fil</w:t>
      </w:r>
      <w:r>
        <w:rPr>
          <w:spacing w:val="-1"/>
        </w:rPr>
        <w:t xml:space="preserve"> </w:t>
      </w:r>
      <w:r>
        <w:t>rouge</w:t>
      </w:r>
      <w:r>
        <w:rPr>
          <w:spacing w:val="-3"/>
        </w:rPr>
        <w:t xml:space="preserve"> </w:t>
      </w:r>
      <w:r>
        <w:t>que</w:t>
      </w:r>
      <w:r>
        <w:rPr>
          <w:spacing w:val="-2"/>
        </w:rPr>
        <w:t xml:space="preserve"> </w:t>
      </w:r>
      <w:r>
        <w:t>nous</w:t>
      </w:r>
      <w:r>
        <w:rPr>
          <w:spacing w:val="-2"/>
        </w:rPr>
        <w:t xml:space="preserve"> </w:t>
      </w:r>
      <w:r>
        <w:t>avons</w:t>
      </w:r>
      <w:r>
        <w:rPr>
          <w:spacing w:val="-4"/>
        </w:rPr>
        <w:t xml:space="preserve"> </w:t>
      </w:r>
      <w:r>
        <w:t>effectué</w:t>
      </w:r>
      <w:r>
        <w:rPr>
          <w:spacing w:val="-2"/>
        </w:rPr>
        <w:t xml:space="preserve"> </w:t>
      </w:r>
      <w:r>
        <w:t>au</w:t>
      </w:r>
      <w:r>
        <w:rPr>
          <w:spacing w:val="-56"/>
        </w:rPr>
        <w:t xml:space="preserve"> </w:t>
      </w:r>
      <w:r>
        <w:t>Sein</w:t>
      </w:r>
      <w:r>
        <w:rPr>
          <w:spacing w:val="-1"/>
        </w:rPr>
        <w:t xml:space="preserve"> </w:t>
      </w:r>
      <w:r>
        <w:t>de</w:t>
      </w:r>
      <w:r>
        <w:rPr>
          <w:spacing w:val="-2"/>
        </w:rPr>
        <w:t xml:space="preserve"> </w:t>
      </w:r>
      <w:r>
        <w:t>l’école,</w:t>
      </w:r>
      <w:r>
        <w:rPr>
          <w:spacing w:val="-1"/>
        </w:rPr>
        <w:t xml:space="preserve"> </w:t>
      </w:r>
      <w:r>
        <w:t>dans</w:t>
      </w:r>
      <w:r>
        <w:rPr>
          <w:spacing w:val="-3"/>
        </w:rPr>
        <w:t xml:space="preserve"> </w:t>
      </w:r>
      <w:r>
        <w:t>le</w:t>
      </w:r>
      <w:r>
        <w:rPr>
          <w:spacing w:val="1"/>
        </w:rPr>
        <w:t xml:space="preserve"> </w:t>
      </w:r>
      <w:r>
        <w:t>cadre</w:t>
      </w:r>
      <w:r>
        <w:rPr>
          <w:spacing w:val="-1"/>
        </w:rPr>
        <w:t xml:space="preserve"> </w:t>
      </w:r>
      <w:r>
        <w:t>de</w:t>
      </w:r>
      <w:r>
        <w:rPr>
          <w:spacing w:val="-2"/>
        </w:rPr>
        <w:t xml:space="preserve"> </w:t>
      </w:r>
      <w:r>
        <w:t>notre</w:t>
      </w:r>
      <w:r>
        <w:rPr>
          <w:spacing w:val="-1"/>
        </w:rPr>
        <w:t xml:space="preserve"> </w:t>
      </w:r>
      <w:r>
        <w:t>formation</w:t>
      </w:r>
      <w:r>
        <w:rPr>
          <w:spacing w:val="-2"/>
        </w:rPr>
        <w:t xml:space="preserve"> </w:t>
      </w:r>
      <w:r>
        <w:t>à</w:t>
      </w:r>
      <w:r>
        <w:rPr>
          <w:spacing w:val="-1"/>
        </w:rPr>
        <w:t xml:space="preserve"> </w:t>
      </w:r>
      <w:r>
        <w:t>YouCode.</w:t>
      </w:r>
    </w:p>
    <w:p w:rsidR="007E390D" w:rsidRDefault="00DA782C">
      <w:pPr>
        <w:pStyle w:val="BodyText"/>
        <w:spacing w:before="199" w:line="360" w:lineRule="auto"/>
        <w:ind w:left="916" w:right="1035"/>
      </w:pPr>
      <w:r>
        <w:t>Ce</w:t>
      </w:r>
      <w:r>
        <w:rPr>
          <w:spacing w:val="-3"/>
        </w:rPr>
        <w:t xml:space="preserve"> </w:t>
      </w:r>
      <w:r>
        <w:t>rapport</w:t>
      </w:r>
      <w:r>
        <w:rPr>
          <w:spacing w:val="-4"/>
        </w:rPr>
        <w:t xml:space="preserve"> </w:t>
      </w:r>
      <w:r>
        <w:t>est</w:t>
      </w:r>
      <w:r>
        <w:rPr>
          <w:spacing w:val="-4"/>
        </w:rPr>
        <w:t xml:space="preserve"> </w:t>
      </w:r>
      <w:r>
        <w:t>composé</w:t>
      </w:r>
      <w:r>
        <w:rPr>
          <w:spacing w:val="-2"/>
        </w:rPr>
        <w:t xml:space="preserve"> </w:t>
      </w:r>
      <w:r>
        <w:t>de</w:t>
      </w:r>
      <w:r>
        <w:rPr>
          <w:spacing w:val="-4"/>
        </w:rPr>
        <w:t xml:space="preserve"> </w:t>
      </w:r>
      <w:r>
        <w:t>trois</w:t>
      </w:r>
      <w:r>
        <w:rPr>
          <w:spacing w:val="-2"/>
        </w:rPr>
        <w:t xml:space="preserve"> </w:t>
      </w:r>
      <w:r>
        <w:t>chapitres,</w:t>
      </w:r>
      <w:r>
        <w:rPr>
          <w:spacing w:val="-4"/>
        </w:rPr>
        <w:t xml:space="preserve"> </w:t>
      </w:r>
      <w:r>
        <w:t>Le</w:t>
      </w:r>
      <w:r>
        <w:rPr>
          <w:spacing w:val="1"/>
        </w:rPr>
        <w:t xml:space="preserve"> </w:t>
      </w:r>
      <w:r>
        <w:t>premier</w:t>
      </w:r>
      <w:r>
        <w:rPr>
          <w:spacing w:val="-3"/>
        </w:rPr>
        <w:t xml:space="preserve"> </w:t>
      </w:r>
      <w:r>
        <w:t>contient</w:t>
      </w:r>
      <w:r>
        <w:rPr>
          <w:spacing w:val="-3"/>
        </w:rPr>
        <w:t xml:space="preserve"> </w:t>
      </w:r>
      <w:r>
        <w:t>la</w:t>
      </w:r>
      <w:r>
        <w:rPr>
          <w:spacing w:val="2"/>
        </w:rPr>
        <w:t xml:space="preserve"> </w:t>
      </w:r>
      <w:r>
        <w:t>présentation</w:t>
      </w:r>
      <w:r>
        <w:rPr>
          <w:spacing w:val="-3"/>
        </w:rPr>
        <w:t xml:space="preserve"> </w:t>
      </w:r>
      <w:r>
        <w:t>du</w:t>
      </w:r>
      <w:r>
        <w:rPr>
          <w:spacing w:val="-4"/>
        </w:rPr>
        <w:t xml:space="preserve"> </w:t>
      </w:r>
      <w:r>
        <w:t>cahier</w:t>
      </w:r>
      <w:r>
        <w:rPr>
          <w:spacing w:val="-55"/>
        </w:rPr>
        <w:t xml:space="preserve"> </w:t>
      </w:r>
      <w:r>
        <w:t>de charges. Dans le deuxième nous décrivons l’analyse et la conception de notre</w:t>
      </w:r>
      <w:r>
        <w:rPr>
          <w:spacing w:val="1"/>
        </w:rPr>
        <w:t xml:space="preserve"> </w:t>
      </w:r>
      <w:r>
        <w:t>application, et dans le troisième chapitre nous présentons les outils utilisés pour la</w:t>
      </w:r>
      <w:r>
        <w:rPr>
          <w:spacing w:val="1"/>
        </w:rPr>
        <w:t xml:space="preserve"> </w:t>
      </w:r>
      <w:r>
        <w:t>Réalisation</w:t>
      </w:r>
      <w:r>
        <w:rPr>
          <w:spacing w:val="-1"/>
        </w:rPr>
        <w:t xml:space="preserve"> </w:t>
      </w:r>
      <w:r>
        <w:t>ainsi</w:t>
      </w:r>
      <w:r>
        <w:rPr>
          <w:spacing w:val="-2"/>
        </w:rPr>
        <w:t xml:space="preserve"> </w:t>
      </w:r>
      <w:r>
        <w:t>que des</w:t>
      </w:r>
      <w:r>
        <w:rPr>
          <w:spacing w:val="-2"/>
        </w:rPr>
        <w:t xml:space="preserve"> </w:t>
      </w:r>
      <w:r>
        <w:t>captures</w:t>
      </w:r>
      <w:r>
        <w:rPr>
          <w:spacing w:val="-2"/>
        </w:rPr>
        <w:t xml:space="preserve"> </w:t>
      </w:r>
      <w:r>
        <w:t>d’écran</w:t>
      </w:r>
      <w:r>
        <w:rPr>
          <w:spacing w:val="-2"/>
        </w:rPr>
        <w:t xml:space="preserve"> </w:t>
      </w:r>
      <w:r>
        <w:t>de</w:t>
      </w:r>
      <w:r>
        <w:rPr>
          <w:spacing w:val="1"/>
        </w:rPr>
        <w:t xml:space="preserve"> </w:t>
      </w:r>
      <w:r>
        <w:t>l’application</w:t>
      </w:r>
      <w:r>
        <w:rPr>
          <w:spacing w:val="-2"/>
        </w:rPr>
        <w:t xml:space="preserve"> </w:t>
      </w:r>
      <w:r>
        <w:t>avec</w:t>
      </w:r>
      <w:r>
        <w:rPr>
          <w:spacing w:val="-1"/>
        </w:rPr>
        <w:t xml:space="preserve"> </w:t>
      </w:r>
      <w:r>
        <w:t>description.</w:t>
      </w:r>
    </w:p>
    <w:p w:rsidR="007E390D" w:rsidRDefault="007E390D">
      <w:pPr>
        <w:spacing w:line="360" w:lineRule="auto"/>
        <w:sectPr w:rsidR="007E390D">
          <w:pgSz w:w="12240" w:h="15840"/>
          <w:pgMar w:top="1400" w:right="360" w:bottom="1280" w:left="500" w:header="0" w:footer="918" w:gutter="0"/>
          <w:cols w:space="720"/>
        </w:sectPr>
      </w:pPr>
    </w:p>
    <w:p w:rsidR="007E390D" w:rsidRDefault="00DA782C">
      <w:pPr>
        <w:pStyle w:val="Heading2"/>
        <w:spacing w:before="77"/>
        <w:ind w:left="959" w:right="1141" w:firstLine="0"/>
        <w:jc w:val="center"/>
      </w:pPr>
      <w:bookmarkStart w:id="42" w:name="_bookmark3"/>
      <w:bookmarkEnd w:id="42"/>
      <w:r>
        <w:rPr>
          <w:rFonts w:ascii="Arial" w:hAnsi="Arial"/>
          <w:color w:val="1B2B68"/>
        </w:rPr>
        <w:lastRenderedPageBreak/>
        <w:t>Chapitre</w:t>
      </w:r>
      <w:r>
        <w:rPr>
          <w:rFonts w:ascii="Arial" w:hAnsi="Arial"/>
          <w:color w:val="1B2B68"/>
          <w:spacing w:val="-2"/>
        </w:rPr>
        <w:t xml:space="preserve"> </w:t>
      </w:r>
      <w:r>
        <w:rPr>
          <w:rFonts w:ascii="Arial" w:hAnsi="Arial"/>
          <w:color w:val="1B2B68"/>
        </w:rPr>
        <w:t>1:</w:t>
      </w:r>
      <w:r>
        <w:rPr>
          <w:rFonts w:ascii="Arial" w:hAnsi="Arial"/>
          <w:color w:val="1B2B68"/>
          <w:spacing w:val="-3"/>
        </w:rPr>
        <w:t xml:space="preserve"> </w:t>
      </w:r>
      <w:r>
        <w:t>Contexte</w:t>
      </w:r>
      <w:r>
        <w:rPr>
          <w:spacing w:val="-2"/>
        </w:rPr>
        <w:t xml:space="preserve"> </w:t>
      </w:r>
      <w:r>
        <w:t>général</w:t>
      </w:r>
      <w:r>
        <w:rPr>
          <w:spacing w:val="-2"/>
        </w:rPr>
        <w:t xml:space="preserve"> </w:t>
      </w:r>
      <w:r>
        <w:t>du</w:t>
      </w:r>
      <w:r>
        <w:rPr>
          <w:spacing w:val="-2"/>
        </w:rPr>
        <w:t xml:space="preserve"> </w:t>
      </w:r>
      <w:r>
        <w:t>projet</w:t>
      </w:r>
    </w:p>
    <w:p w:rsidR="007E390D" w:rsidRDefault="00DA782C">
      <w:pPr>
        <w:pStyle w:val="ListParagraph"/>
        <w:numPr>
          <w:ilvl w:val="1"/>
          <w:numId w:val="6"/>
        </w:numPr>
        <w:tabs>
          <w:tab w:val="left" w:pos="1378"/>
        </w:tabs>
        <w:spacing w:before="162"/>
        <w:ind w:hanging="361"/>
        <w:rPr>
          <w:rFonts w:ascii="Arial"/>
          <w:b/>
          <w:sz w:val="24"/>
        </w:rPr>
      </w:pPr>
      <w:bookmarkStart w:id="43" w:name="_bookmark4"/>
      <w:bookmarkEnd w:id="43"/>
      <w:r>
        <w:rPr>
          <w:rFonts w:ascii="Arial"/>
          <w:b/>
          <w:color w:val="1B2B68"/>
          <w:sz w:val="24"/>
        </w:rPr>
        <w:t>Cahier</w:t>
      </w:r>
      <w:r>
        <w:rPr>
          <w:rFonts w:ascii="Arial"/>
          <w:b/>
          <w:color w:val="1B2B68"/>
          <w:spacing w:val="-2"/>
          <w:sz w:val="24"/>
        </w:rPr>
        <w:t xml:space="preserve"> </w:t>
      </w:r>
      <w:r>
        <w:rPr>
          <w:rFonts w:ascii="Arial"/>
          <w:b/>
          <w:color w:val="1B2B68"/>
          <w:sz w:val="24"/>
        </w:rPr>
        <w:t>de Charge</w:t>
      </w:r>
      <w:r>
        <w:rPr>
          <w:rFonts w:ascii="Arial"/>
          <w:b/>
          <w:color w:val="1B2B68"/>
          <w:spacing w:val="-6"/>
          <w:sz w:val="24"/>
        </w:rPr>
        <w:t xml:space="preserve"> </w:t>
      </w:r>
      <w:r>
        <w:rPr>
          <w:rFonts w:ascii="Arial"/>
          <w:b/>
          <w:color w:val="1B2B68"/>
          <w:sz w:val="24"/>
        </w:rPr>
        <w:t>:</w:t>
      </w:r>
    </w:p>
    <w:p w:rsidR="007E390D" w:rsidRDefault="007E390D">
      <w:pPr>
        <w:pStyle w:val="BodyText"/>
        <w:rPr>
          <w:rFonts w:ascii="Arial"/>
          <w:b/>
          <w:sz w:val="30"/>
        </w:rPr>
      </w:pPr>
    </w:p>
    <w:p w:rsidR="007E390D" w:rsidRDefault="00DA782C">
      <w:pPr>
        <w:pStyle w:val="ListParagraph"/>
        <w:numPr>
          <w:ilvl w:val="2"/>
          <w:numId w:val="6"/>
        </w:numPr>
        <w:tabs>
          <w:tab w:val="left" w:pos="1738"/>
        </w:tabs>
        <w:spacing w:before="200"/>
        <w:ind w:hanging="364"/>
        <w:rPr>
          <w:rFonts w:ascii="Times New Roman" w:hAnsi="Times New Roman"/>
          <w:b/>
          <w:sz w:val="24"/>
        </w:rPr>
      </w:pPr>
      <w:bookmarkStart w:id="44" w:name="_bookmark5"/>
      <w:bookmarkEnd w:id="44"/>
      <w:r>
        <w:rPr>
          <w:rFonts w:ascii="Times New Roman" w:hAnsi="Times New Roman"/>
          <w:b/>
          <w:sz w:val="24"/>
        </w:rPr>
        <w:t>Présentation</w:t>
      </w:r>
      <w:r>
        <w:rPr>
          <w:rFonts w:ascii="Times New Roman" w:hAnsi="Times New Roman"/>
          <w:b/>
          <w:spacing w:val="-1"/>
          <w:sz w:val="24"/>
        </w:rPr>
        <w:t xml:space="preserve"> </w:t>
      </w:r>
      <w:r>
        <w:rPr>
          <w:rFonts w:ascii="Times New Roman" w:hAnsi="Times New Roman"/>
          <w:b/>
          <w:sz w:val="24"/>
        </w:rPr>
        <w:t>de</w:t>
      </w:r>
      <w:r>
        <w:rPr>
          <w:rFonts w:ascii="Times New Roman" w:hAnsi="Times New Roman"/>
          <w:b/>
          <w:spacing w:val="-3"/>
          <w:sz w:val="24"/>
        </w:rPr>
        <w:t xml:space="preserve"> </w:t>
      </w:r>
      <w:r>
        <w:rPr>
          <w:rFonts w:ascii="Times New Roman" w:hAnsi="Times New Roman"/>
          <w:b/>
          <w:sz w:val="24"/>
        </w:rPr>
        <w:t>la</w:t>
      </w:r>
      <w:r>
        <w:rPr>
          <w:rFonts w:ascii="Times New Roman" w:hAnsi="Times New Roman"/>
          <w:b/>
          <w:spacing w:val="-1"/>
          <w:sz w:val="24"/>
        </w:rPr>
        <w:t xml:space="preserve"> </w:t>
      </w:r>
      <w:r>
        <w:rPr>
          <w:rFonts w:ascii="Times New Roman" w:hAnsi="Times New Roman"/>
          <w:b/>
          <w:sz w:val="24"/>
        </w:rPr>
        <w:t>problématique</w:t>
      </w:r>
      <w:r>
        <w:rPr>
          <w:rFonts w:ascii="Times New Roman" w:hAnsi="Times New Roman"/>
          <w:b/>
          <w:spacing w:val="-3"/>
          <w:sz w:val="24"/>
        </w:rPr>
        <w:t xml:space="preserve"> </w:t>
      </w:r>
      <w:r>
        <w:rPr>
          <w:rFonts w:ascii="Times New Roman" w:hAnsi="Times New Roman"/>
          <w:b/>
          <w:sz w:val="24"/>
        </w:rPr>
        <w:t>:</w:t>
      </w:r>
    </w:p>
    <w:p w:rsidR="00327C15" w:rsidRDefault="00327C15" w:rsidP="00327C15">
      <w:pPr>
        <w:pStyle w:val="ListParagraph"/>
        <w:numPr>
          <w:ilvl w:val="3"/>
          <w:numId w:val="6"/>
        </w:numPr>
        <w:tabs>
          <w:tab w:val="left" w:pos="1738"/>
        </w:tabs>
        <w:spacing w:before="137"/>
        <w:rPr>
          <w:rFonts w:ascii="Times New Roman"/>
          <w:sz w:val="24"/>
        </w:rPr>
      </w:pPr>
      <w:r w:rsidRPr="00327C15">
        <w:rPr>
          <w:rFonts w:ascii="Times New Roman"/>
          <w:sz w:val="24"/>
        </w:rPr>
        <w:t>Malgr</w:t>
      </w:r>
      <w:r w:rsidRPr="00327C15">
        <w:rPr>
          <w:rFonts w:ascii="Times New Roman"/>
          <w:sz w:val="24"/>
        </w:rPr>
        <w:t>é</w:t>
      </w:r>
      <w:r w:rsidRPr="00327C15">
        <w:rPr>
          <w:rFonts w:ascii="Times New Roman"/>
          <w:sz w:val="24"/>
        </w:rPr>
        <w:t xml:space="preserve"> une demande croissante, les mangas ne sont pas facilement disponibles en dehors du Japon et une fois qu'ils le sont, ils sont chers. C'est tout </w:t>
      </w:r>
      <w:r w:rsidRPr="00327C15">
        <w:rPr>
          <w:rFonts w:ascii="Times New Roman"/>
          <w:sz w:val="24"/>
        </w:rPr>
        <w:t>à</w:t>
      </w:r>
      <w:r w:rsidRPr="00327C15">
        <w:rPr>
          <w:rFonts w:ascii="Times New Roman"/>
          <w:sz w:val="24"/>
        </w:rPr>
        <w:t xml:space="preserve"> fait logique car il s'agit de produits audiovisuels/d'</w:t>
      </w:r>
      <w:r w:rsidRPr="00327C15">
        <w:rPr>
          <w:rFonts w:ascii="Times New Roman"/>
          <w:sz w:val="24"/>
        </w:rPr>
        <w:t>œ</w:t>
      </w:r>
      <w:r w:rsidRPr="00327C15">
        <w:rPr>
          <w:rFonts w:ascii="Times New Roman"/>
          <w:sz w:val="24"/>
        </w:rPr>
        <w:t>uvres traduites prot</w:t>
      </w:r>
      <w:r w:rsidRPr="00327C15">
        <w:rPr>
          <w:rFonts w:ascii="Times New Roman"/>
          <w:sz w:val="24"/>
        </w:rPr>
        <w:t>é</w:t>
      </w:r>
      <w:r w:rsidRPr="00327C15">
        <w:rPr>
          <w:rFonts w:ascii="Times New Roman"/>
          <w:sz w:val="24"/>
        </w:rPr>
        <w:t>g</w:t>
      </w:r>
      <w:r w:rsidRPr="00327C15">
        <w:rPr>
          <w:rFonts w:ascii="Times New Roman"/>
          <w:sz w:val="24"/>
        </w:rPr>
        <w:t>é</w:t>
      </w:r>
      <w:r w:rsidRPr="00327C15">
        <w:rPr>
          <w:rFonts w:ascii="Times New Roman"/>
          <w:sz w:val="24"/>
        </w:rPr>
        <w:t xml:space="preserve">s par le droit d'auteur. Aux </w:t>
      </w:r>
      <w:r w:rsidRPr="00327C15">
        <w:rPr>
          <w:rFonts w:ascii="Times New Roman"/>
          <w:sz w:val="24"/>
        </w:rPr>
        <w:t>É</w:t>
      </w:r>
      <w:r w:rsidRPr="00327C15">
        <w:rPr>
          <w:rFonts w:ascii="Times New Roman"/>
          <w:sz w:val="24"/>
        </w:rPr>
        <w:t>tats-Unis, les mangas vous co</w:t>
      </w:r>
      <w:r w:rsidRPr="00327C15">
        <w:rPr>
          <w:rFonts w:ascii="Times New Roman"/>
          <w:sz w:val="24"/>
        </w:rPr>
        <w:t>û</w:t>
      </w:r>
      <w:r w:rsidRPr="00327C15">
        <w:rPr>
          <w:rFonts w:ascii="Times New Roman"/>
          <w:sz w:val="24"/>
        </w:rPr>
        <w:t xml:space="preserve">tent de 8 </w:t>
      </w:r>
      <w:r w:rsidRPr="00327C15">
        <w:rPr>
          <w:rFonts w:ascii="Times New Roman"/>
          <w:sz w:val="24"/>
        </w:rPr>
        <w:t>à</w:t>
      </w:r>
      <w:r w:rsidRPr="00327C15">
        <w:rPr>
          <w:rFonts w:ascii="Times New Roman"/>
          <w:sz w:val="24"/>
        </w:rPr>
        <w:t xml:space="preserve"> 20 USD, parfois plus. Tout le monde ne peut pas se permettre de payer une telle somme d'argent pour un volume </w:t>
      </w:r>
      <w:r w:rsidRPr="00327C15">
        <w:rPr>
          <w:rFonts w:ascii="Times New Roman"/>
          <w:sz w:val="24"/>
        </w:rPr>
        <w:t>à</w:t>
      </w:r>
      <w:r w:rsidRPr="00327C15">
        <w:rPr>
          <w:rFonts w:ascii="Times New Roman"/>
          <w:sz w:val="24"/>
        </w:rPr>
        <w:t xml:space="preserve"> moins que son passe-temps ne soit de collectionner des mangas. Mais comme nous l'avons indiqu</w:t>
      </w:r>
      <w:r w:rsidRPr="00327C15">
        <w:rPr>
          <w:rFonts w:ascii="Times New Roman"/>
          <w:sz w:val="24"/>
        </w:rPr>
        <w:t>é</w:t>
      </w:r>
      <w:r w:rsidRPr="00327C15">
        <w:rPr>
          <w:rFonts w:ascii="Times New Roman"/>
          <w:sz w:val="24"/>
        </w:rPr>
        <w:t xml:space="preserve"> ci</w:t>
      </w:r>
      <w:r>
        <w:rPr>
          <w:rFonts w:ascii="Times New Roman"/>
          <w:sz w:val="24"/>
        </w:rPr>
        <w:t>-dessus, MangaBest</w:t>
      </w:r>
      <w:r w:rsidRPr="00327C15">
        <w:rPr>
          <w:rFonts w:ascii="Times New Roman"/>
          <w:sz w:val="24"/>
        </w:rPr>
        <w:t xml:space="preserve"> est cr</w:t>
      </w:r>
      <w:r w:rsidRPr="00327C15">
        <w:rPr>
          <w:rFonts w:ascii="Times New Roman"/>
          <w:sz w:val="24"/>
        </w:rPr>
        <w:t>éé</w:t>
      </w:r>
      <w:r w:rsidRPr="00327C15">
        <w:rPr>
          <w:rFonts w:ascii="Times New Roman"/>
          <w:sz w:val="24"/>
        </w:rPr>
        <w:t xml:space="preserve"> dans l'espoir que chaque fan de manga puisse lire des mangas sans payer un centime, ce site est enti</w:t>
      </w:r>
      <w:r w:rsidRPr="00327C15">
        <w:rPr>
          <w:rFonts w:ascii="Times New Roman"/>
          <w:sz w:val="24"/>
        </w:rPr>
        <w:t>è</w:t>
      </w:r>
      <w:r w:rsidRPr="00327C15">
        <w:rPr>
          <w:rFonts w:ascii="Times New Roman"/>
          <w:sz w:val="24"/>
        </w:rPr>
        <w:t>rement gratuit. Pour lire des mangas en ligne gratuitement, il vo</w:t>
      </w:r>
      <w:r>
        <w:rPr>
          <w:rFonts w:ascii="Times New Roman"/>
          <w:sz w:val="24"/>
        </w:rPr>
        <w:t>us suffit de visiter MangaBest</w:t>
      </w:r>
      <w:r w:rsidRPr="00327C15">
        <w:rPr>
          <w:rFonts w:ascii="Times New Roman"/>
          <w:sz w:val="24"/>
        </w:rPr>
        <w:t>, de rechercher le manga que vous souhaitez regarder et de profiter de sa lecture sans frais et sans risque.</w:t>
      </w:r>
    </w:p>
    <w:p w:rsidR="007E390D" w:rsidRDefault="00327C15" w:rsidP="00327C15">
      <w:pPr>
        <w:pStyle w:val="ListParagraph"/>
        <w:numPr>
          <w:ilvl w:val="3"/>
          <w:numId w:val="6"/>
        </w:numPr>
        <w:tabs>
          <w:tab w:val="left" w:pos="1738"/>
        </w:tabs>
        <w:spacing w:before="137"/>
        <w:rPr>
          <w:rFonts w:ascii="Times New Roman"/>
          <w:sz w:val="24"/>
        </w:rPr>
      </w:pPr>
      <w:r>
        <w:rPr>
          <w:rFonts w:ascii="Times New Roman"/>
          <w:sz w:val="24"/>
        </w:rPr>
        <w:t xml:space="preserve">Ne pas facile pour trouve des mangas avec Interface utilisateur </w:t>
      </w:r>
      <w:r w:rsidRPr="00327C15">
        <w:rPr>
          <w:rFonts w:ascii="Times New Roman"/>
          <w:sz w:val="24"/>
        </w:rPr>
        <w:t>faciles et simples.</w:t>
      </w:r>
    </w:p>
    <w:p w:rsidR="007E390D" w:rsidRDefault="007E390D">
      <w:pPr>
        <w:pStyle w:val="BodyText"/>
        <w:rPr>
          <w:rFonts w:ascii="Times New Roman"/>
        </w:rPr>
      </w:pPr>
    </w:p>
    <w:p w:rsidR="007E390D" w:rsidRDefault="007E390D">
      <w:pPr>
        <w:pStyle w:val="BodyText"/>
        <w:rPr>
          <w:rFonts w:ascii="Times New Roman"/>
        </w:rPr>
      </w:pPr>
    </w:p>
    <w:p w:rsidR="007E390D" w:rsidRDefault="007E390D">
      <w:pPr>
        <w:pStyle w:val="BodyText"/>
        <w:rPr>
          <w:rFonts w:ascii="Times New Roman"/>
        </w:rPr>
      </w:pPr>
    </w:p>
    <w:p w:rsidR="007E390D" w:rsidRDefault="007E390D">
      <w:pPr>
        <w:pStyle w:val="BodyText"/>
        <w:spacing w:before="5"/>
        <w:rPr>
          <w:rFonts w:ascii="Times New Roman"/>
          <w:sz w:val="32"/>
        </w:rPr>
      </w:pPr>
    </w:p>
    <w:p w:rsidR="007E390D" w:rsidRDefault="00DA782C">
      <w:pPr>
        <w:pStyle w:val="ListParagraph"/>
        <w:numPr>
          <w:ilvl w:val="2"/>
          <w:numId w:val="6"/>
        </w:numPr>
        <w:tabs>
          <w:tab w:val="left" w:pos="1738"/>
        </w:tabs>
        <w:spacing w:line="318" w:lineRule="exact"/>
        <w:ind w:hanging="364"/>
        <w:rPr>
          <w:rFonts w:ascii="Times New Roman"/>
          <w:b/>
          <w:sz w:val="24"/>
        </w:rPr>
      </w:pPr>
      <w:bookmarkStart w:id="45" w:name="_bookmark6"/>
      <w:bookmarkEnd w:id="45"/>
      <w:r>
        <w:rPr>
          <w:rFonts w:ascii="Times New Roman"/>
          <w:b/>
          <w:sz w:val="24"/>
        </w:rPr>
        <w:t>Solution</w:t>
      </w:r>
      <w:r>
        <w:rPr>
          <w:rFonts w:ascii="Times New Roman"/>
          <w:b/>
          <w:spacing w:val="-2"/>
          <w:sz w:val="24"/>
        </w:rPr>
        <w:t xml:space="preserve"> </w:t>
      </w:r>
      <w:r>
        <w:rPr>
          <w:rFonts w:ascii="Times New Roman"/>
          <w:b/>
          <w:sz w:val="24"/>
        </w:rPr>
        <w:t>:</w:t>
      </w:r>
    </w:p>
    <w:p w:rsidR="00327C15" w:rsidRPr="00327C15" w:rsidRDefault="00327C15" w:rsidP="00327C15">
      <w:pPr>
        <w:tabs>
          <w:tab w:val="left" w:pos="1738"/>
        </w:tabs>
        <w:spacing w:line="318" w:lineRule="exact"/>
        <w:ind w:left="1373"/>
        <w:rPr>
          <w:rFonts w:ascii="Times New Roman"/>
          <w:b/>
          <w:sz w:val="24"/>
        </w:rPr>
      </w:pPr>
    </w:p>
    <w:p w:rsidR="00327C15" w:rsidRPr="00327C15" w:rsidRDefault="00327C15" w:rsidP="00327C15">
      <w:pPr>
        <w:ind w:left="1374"/>
        <w:rPr>
          <w:rFonts w:ascii="Times New Roman" w:hAnsi="Times New Roman"/>
          <w:sz w:val="24"/>
        </w:rPr>
      </w:pPr>
      <w:r>
        <w:rPr>
          <w:rFonts w:ascii="Times New Roman" w:hAnsi="Times New Roman"/>
          <w:sz w:val="24"/>
        </w:rPr>
        <w:t xml:space="preserve">1. </w:t>
      </w:r>
      <w:r w:rsidRPr="00327C15">
        <w:rPr>
          <w:rFonts w:ascii="Times New Roman" w:hAnsi="Times New Roman"/>
          <w:sz w:val="24"/>
        </w:rPr>
        <w:t>Divers genres et sous-genres.</w:t>
      </w:r>
    </w:p>
    <w:p w:rsidR="00327C15" w:rsidRPr="00327C15" w:rsidRDefault="00327C15" w:rsidP="00327C15">
      <w:pPr>
        <w:ind w:left="1374"/>
        <w:rPr>
          <w:rFonts w:ascii="Times New Roman" w:hAnsi="Times New Roman"/>
          <w:sz w:val="24"/>
        </w:rPr>
      </w:pPr>
      <w:r>
        <w:rPr>
          <w:rFonts w:ascii="Times New Roman" w:hAnsi="Times New Roman"/>
          <w:sz w:val="24"/>
        </w:rPr>
        <w:t xml:space="preserve">2. </w:t>
      </w:r>
      <w:r w:rsidRPr="00327C15">
        <w:rPr>
          <w:rFonts w:ascii="Times New Roman" w:hAnsi="Times New Roman"/>
          <w:sz w:val="24"/>
        </w:rPr>
        <w:t>Numérisations de haute qualité.</w:t>
      </w:r>
    </w:p>
    <w:p w:rsidR="00327C15" w:rsidRPr="00327C15" w:rsidRDefault="00327C15" w:rsidP="00327C15">
      <w:pPr>
        <w:ind w:left="1374"/>
        <w:rPr>
          <w:rFonts w:ascii="Times New Roman" w:hAnsi="Times New Roman"/>
          <w:sz w:val="24"/>
        </w:rPr>
      </w:pPr>
      <w:r>
        <w:rPr>
          <w:rFonts w:ascii="Times New Roman" w:hAnsi="Times New Roman"/>
          <w:sz w:val="24"/>
        </w:rPr>
        <w:t xml:space="preserve">3. </w:t>
      </w:r>
      <w:r w:rsidRPr="00327C15">
        <w:rPr>
          <w:rFonts w:ascii="Times New Roman" w:hAnsi="Times New Roman"/>
          <w:sz w:val="24"/>
        </w:rPr>
        <w:t>Anti-surcharge avec serveur de secours.</w:t>
      </w:r>
    </w:p>
    <w:p w:rsidR="00327C15" w:rsidRPr="00327C15" w:rsidRDefault="00327C15" w:rsidP="00327C15">
      <w:pPr>
        <w:ind w:left="1374"/>
        <w:rPr>
          <w:rFonts w:ascii="Times New Roman" w:hAnsi="Times New Roman"/>
          <w:sz w:val="24"/>
        </w:rPr>
      </w:pPr>
      <w:r>
        <w:rPr>
          <w:rFonts w:ascii="Times New Roman" w:hAnsi="Times New Roman"/>
          <w:sz w:val="24"/>
        </w:rPr>
        <w:t xml:space="preserve">4.  </w:t>
      </w:r>
      <w:r w:rsidRPr="00327C15">
        <w:rPr>
          <w:rFonts w:ascii="Times New Roman" w:hAnsi="Times New Roman"/>
          <w:sz w:val="24"/>
        </w:rPr>
        <w:t>Mises à jour rapides du contenu.</w:t>
      </w:r>
    </w:p>
    <w:p w:rsidR="00327C15" w:rsidRPr="00327C15" w:rsidRDefault="00327C15" w:rsidP="00327C15">
      <w:pPr>
        <w:ind w:left="1374"/>
        <w:rPr>
          <w:rFonts w:ascii="Times New Roman" w:hAnsi="Times New Roman"/>
          <w:sz w:val="24"/>
        </w:rPr>
      </w:pPr>
      <w:r>
        <w:rPr>
          <w:rFonts w:ascii="Times New Roman" w:hAnsi="Times New Roman"/>
          <w:sz w:val="24"/>
        </w:rPr>
        <w:t xml:space="preserve">5. </w:t>
      </w:r>
      <w:r w:rsidRPr="00327C15">
        <w:rPr>
          <w:rFonts w:ascii="Times New Roman" w:hAnsi="Times New Roman"/>
          <w:sz w:val="24"/>
        </w:rPr>
        <w:t>Zéro publicités et pop-ups.</w:t>
      </w:r>
    </w:p>
    <w:p w:rsidR="00327C15" w:rsidRPr="00327C15" w:rsidRDefault="00327C15" w:rsidP="00327C15">
      <w:pPr>
        <w:ind w:left="1374"/>
        <w:rPr>
          <w:rFonts w:ascii="Times New Roman" w:hAnsi="Times New Roman"/>
          <w:sz w:val="24"/>
        </w:rPr>
      </w:pPr>
      <w:r>
        <w:rPr>
          <w:rFonts w:ascii="Times New Roman" w:hAnsi="Times New Roman"/>
          <w:sz w:val="24"/>
        </w:rPr>
        <w:t xml:space="preserve">6. </w:t>
      </w:r>
      <w:r w:rsidRPr="00327C15">
        <w:rPr>
          <w:rFonts w:ascii="Times New Roman" w:hAnsi="Times New Roman"/>
          <w:sz w:val="24"/>
        </w:rPr>
        <w:t>Dépassez les restrictions géographiques.</w:t>
      </w:r>
    </w:p>
    <w:p w:rsidR="00327C15" w:rsidRPr="00327C15" w:rsidRDefault="00327C15" w:rsidP="00327C15">
      <w:pPr>
        <w:ind w:left="1374"/>
        <w:rPr>
          <w:rFonts w:ascii="Times New Roman" w:hAnsi="Times New Roman"/>
          <w:sz w:val="24"/>
        </w:rPr>
      </w:pPr>
      <w:r>
        <w:rPr>
          <w:rFonts w:ascii="Times New Roman" w:hAnsi="Times New Roman"/>
          <w:sz w:val="24"/>
        </w:rPr>
        <w:t xml:space="preserve">7. </w:t>
      </w:r>
      <w:r w:rsidRPr="00327C15">
        <w:rPr>
          <w:rFonts w:ascii="Times New Roman" w:hAnsi="Times New Roman"/>
          <w:sz w:val="24"/>
        </w:rPr>
        <w:t>Interface utilisateur et UX faciles et simples.</w:t>
      </w:r>
    </w:p>
    <w:p w:rsidR="00327C15" w:rsidRPr="00327C15" w:rsidRDefault="00327C15" w:rsidP="00327C15">
      <w:pPr>
        <w:ind w:left="1374"/>
        <w:rPr>
          <w:rFonts w:ascii="Times New Roman" w:hAnsi="Times New Roman"/>
          <w:sz w:val="24"/>
        </w:rPr>
      </w:pPr>
      <w:r>
        <w:rPr>
          <w:rFonts w:ascii="Times New Roman" w:hAnsi="Times New Roman"/>
          <w:sz w:val="24"/>
        </w:rPr>
        <w:t xml:space="preserve">8. </w:t>
      </w:r>
      <w:r w:rsidRPr="00327C15">
        <w:rPr>
          <w:rFonts w:ascii="Times New Roman" w:hAnsi="Times New Roman"/>
          <w:sz w:val="24"/>
        </w:rPr>
        <w:t>Contenu partageable sur tous vos réseaux sociaux.</w:t>
      </w:r>
    </w:p>
    <w:p w:rsidR="007E390D" w:rsidRPr="00327C15" w:rsidRDefault="00327C15" w:rsidP="00327C15">
      <w:pPr>
        <w:ind w:left="1374"/>
        <w:rPr>
          <w:rFonts w:ascii="Times New Roman"/>
          <w:sz w:val="24"/>
        </w:rPr>
        <w:sectPr w:rsidR="007E390D" w:rsidRPr="00327C15">
          <w:pgSz w:w="12240" w:h="15840"/>
          <w:pgMar w:top="1400" w:right="360" w:bottom="1280" w:left="500" w:header="0" w:footer="918" w:gutter="0"/>
          <w:cols w:space="720"/>
        </w:sectPr>
      </w:pPr>
      <w:r>
        <w:rPr>
          <w:rFonts w:ascii="Times New Roman" w:hAnsi="Times New Roman"/>
          <w:sz w:val="24"/>
        </w:rPr>
        <w:t xml:space="preserve">9. </w:t>
      </w:r>
      <w:r w:rsidRPr="00327C15">
        <w:rPr>
          <w:rFonts w:ascii="Times New Roman" w:hAnsi="Times New Roman"/>
          <w:sz w:val="24"/>
        </w:rPr>
        <w:t>Synchronise le contenu sur les PC et les appareils mobiles</w:t>
      </w:r>
    </w:p>
    <w:p w:rsidR="007E390D" w:rsidRDefault="007E390D">
      <w:pPr>
        <w:pStyle w:val="BodyText"/>
        <w:spacing w:before="4"/>
        <w:rPr>
          <w:rFonts w:ascii="Times New Roman"/>
          <w:sz w:val="10"/>
        </w:rPr>
      </w:pPr>
    </w:p>
    <w:p w:rsidR="007E390D" w:rsidRDefault="00DA782C">
      <w:pPr>
        <w:pStyle w:val="ListParagraph"/>
        <w:numPr>
          <w:ilvl w:val="2"/>
          <w:numId w:val="6"/>
        </w:numPr>
        <w:tabs>
          <w:tab w:val="left" w:pos="1738"/>
        </w:tabs>
        <w:spacing w:before="91"/>
        <w:ind w:hanging="364"/>
        <w:rPr>
          <w:rFonts w:ascii="Times New Roman"/>
          <w:b/>
          <w:sz w:val="24"/>
        </w:rPr>
      </w:pPr>
      <w:bookmarkStart w:id="46" w:name="_bookmark7"/>
      <w:bookmarkEnd w:id="46"/>
      <w:r>
        <w:rPr>
          <w:rFonts w:ascii="Times New Roman"/>
          <w:b/>
          <w:sz w:val="24"/>
        </w:rPr>
        <w:t>Backoffice</w:t>
      </w:r>
      <w:r>
        <w:rPr>
          <w:rFonts w:ascii="Times New Roman"/>
          <w:b/>
          <w:spacing w:val="-3"/>
          <w:sz w:val="24"/>
        </w:rPr>
        <w:t xml:space="preserve"> </w:t>
      </w:r>
      <w:r>
        <w:rPr>
          <w:rFonts w:ascii="Times New Roman"/>
          <w:b/>
          <w:sz w:val="24"/>
        </w:rPr>
        <w:t>(espace</w:t>
      </w:r>
      <w:r>
        <w:rPr>
          <w:rFonts w:ascii="Times New Roman"/>
          <w:b/>
          <w:spacing w:val="-2"/>
          <w:sz w:val="24"/>
        </w:rPr>
        <w:t xml:space="preserve"> </w:t>
      </w:r>
      <w:r>
        <w:rPr>
          <w:rFonts w:ascii="Times New Roman"/>
          <w:b/>
          <w:sz w:val="24"/>
        </w:rPr>
        <w:t>admin)</w:t>
      </w:r>
      <w:r>
        <w:rPr>
          <w:rFonts w:ascii="Times New Roman"/>
          <w:b/>
          <w:spacing w:val="-5"/>
          <w:sz w:val="24"/>
        </w:rPr>
        <w:t xml:space="preserve"> </w:t>
      </w:r>
      <w:r>
        <w:rPr>
          <w:rFonts w:ascii="Times New Roman"/>
          <w:b/>
          <w:sz w:val="24"/>
        </w:rPr>
        <w:t>:</w:t>
      </w:r>
    </w:p>
    <w:p w:rsidR="007E390D" w:rsidRDefault="00DA782C" w:rsidP="000160D4">
      <w:pPr>
        <w:spacing w:before="269"/>
        <w:ind w:left="916" w:right="1053"/>
        <w:jc w:val="both"/>
        <w:rPr>
          <w:sz w:val="24"/>
        </w:rPr>
      </w:pPr>
      <w:r>
        <w:rPr>
          <w:sz w:val="24"/>
        </w:rPr>
        <w:t>Le</w:t>
      </w:r>
      <w:r>
        <w:rPr>
          <w:spacing w:val="1"/>
          <w:sz w:val="24"/>
        </w:rPr>
        <w:t xml:space="preserve"> </w:t>
      </w:r>
      <w:r>
        <w:rPr>
          <w:sz w:val="24"/>
        </w:rPr>
        <w:t>back office regroupe un ensemble de tâches administratives,</w:t>
      </w:r>
      <w:r>
        <w:rPr>
          <w:spacing w:val="1"/>
          <w:sz w:val="24"/>
        </w:rPr>
        <w:t xml:space="preserve"> </w:t>
      </w:r>
      <w:r>
        <w:rPr>
          <w:sz w:val="24"/>
        </w:rPr>
        <w:t>ce dernier doit également</w:t>
      </w:r>
      <w:r>
        <w:rPr>
          <w:spacing w:val="1"/>
          <w:sz w:val="24"/>
        </w:rPr>
        <w:t xml:space="preserve"> </w:t>
      </w:r>
      <w:r>
        <w:rPr>
          <w:sz w:val="24"/>
        </w:rPr>
        <w:t xml:space="preserve">permettre une gestion de CRUD (Création- Lecture- Modification- Suppression) pour </w:t>
      </w:r>
      <w:r w:rsidR="000160D4">
        <w:rPr>
          <w:sz w:val="24"/>
        </w:rPr>
        <w:t>les mangas</w:t>
      </w:r>
      <w:r>
        <w:rPr>
          <w:spacing w:val="1"/>
          <w:sz w:val="24"/>
        </w:rPr>
        <w:t xml:space="preserve"> </w:t>
      </w:r>
      <w:r>
        <w:rPr>
          <w:sz w:val="24"/>
        </w:rPr>
        <w:t>parmi les</w:t>
      </w:r>
      <w:r>
        <w:rPr>
          <w:spacing w:val="1"/>
          <w:sz w:val="24"/>
        </w:rPr>
        <w:t xml:space="preserve"> </w:t>
      </w:r>
      <w:r>
        <w:rPr>
          <w:sz w:val="24"/>
        </w:rPr>
        <w:t>tâches</w:t>
      </w:r>
      <w:r>
        <w:rPr>
          <w:spacing w:val="-1"/>
          <w:sz w:val="24"/>
        </w:rPr>
        <w:t xml:space="preserve"> </w:t>
      </w:r>
      <w:r>
        <w:rPr>
          <w:sz w:val="24"/>
        </w:rPr>
        <w:t>de gestion backoffice</w:t>
      </w:r>
      <w:r>
        <w:rPr>
          <w:spacing w:val="-2"/>
          <w:sz w:val="24"/>
        </w:rPr>
        <w:t xml:space="preserve"> </w:t>
      </w:r>
      <w:r>
        <w:rPr>
          <w:sz w:val="24"/>
        </w:rPr>
        <w:t>nous</w:t>
      </w:r>
      <w:r>
        <w:rPr>
          <w:spacing w:val="-1"/>
          <w:sz w:val="24"/>
        </w:rPr>
        <w:t xml:space="preserve"> </w:t>
      </w:r>
      <w:r>
        <w:rPr>
          <w:sz w:val="24"/>
        </w:rPr>
        <w:t>pouvons citer</w:t>
      </w:r>
      <w:r>
        <w:rPr>
          <w:spacing w:val="1"/>
          <w:sz w:val="24"/>
        </w:rPr>
        <w:t xml:space="preserve"> </w:t>
      </w:r>
      <w:r>
        <w:rPr>
          <w:sz w:val="24"/>
        </w:rPr>
        <w:t>:</w:t>
      </w:r>
    </w:p>
    <w:p w:rsidR="007E390D" w:rsidRDefault="007E390D">
      <w:pPr>
        <w:pStyle w:val="BodyText"/>
        <w:spacing w:before="11"/>
        <w:rPr>
          <w:sz w:val="24"/>
        </w:rPr>
      </w:pPr>
    </w:p>
    <w:p w:rsidR="007E390D" w:rsidRDefault="00DA782C">
      <w:pPr>
        <w:pStyle w:val="ListParagraph"/>
        <w:numPr>
          <w:ilvl w:val="0"/>
          <w:numId w:val="5"/>
        </w:numPr>
        <w:tabs>
          <w:tab w:val="left" w:pos="3898"/>
        </w:tabs>
        <w:rPr>
          <w:sz w:val="24"/>
        </w:rPr>
      </w:pPr>
      <w:r>
        <w:rPr>
          <w:sz w:val="24"/>
        </w:rPr>
        <w:t>Ajout</w:t>
      </w:r>
      <w:r>
        <w:rPr>
          <w:spacing w:val="-2"/>
          <w:sz w:val="24"/>
        </w:rPr>
        <w:t xml:space="preserve"> </w:t>
      </w:r>
      <w:r w:rsidR="000160D4">
        <w:rPr>
          <w:sz w:val="24"/>
        </w:rPr>
        <w:t>des mangas</w:t>
      </w:r>
    </w:p>
    <w:p w:rsidR="007E390D" w:rsidRDefault="00DA782C" w:rsidP="000160D4">
      <w:pPr>
        <w:pStyle w:val="ListParagraph"/>
        <w:numPr>
          <w:ilvl w:val="0"/>
          <w:numId w:val="5"/>
        </w:numPr>
        <w:tabs>
          <w:tab w:val="left" w:pos="3898"/>
        </w:tabs>
        <w:spacing w:before="160"/>
        <w:rPr>
          <w:sz w:val="24"/>
        </w:rPr>
      </w:pPr>
      <w:r>
        <w:rPr>
          <w:sz w:val="24"/>
        </w:rPr>
        <w:t>Modification</w:t>
      </w:r>
      <w:r>
        <w:rPr>
          <w:spacing w:val="-4"/>
          <w:sz w:val="24"/>
        </w:rPr>
        <w:t xml:space="preserve"> </w:t>
      </w:r>
      <w:r w:rsidR="000160D4">
        <w:rPr>
          <w:sz w:val="24"/>
        </w:rPr>
        <w:t>des mangas</w:t>
      </w:r>
    </w:p>
    <w:p w:rsidR="007E390D" w:rsidRDefault="00DA782C" w:rsidP="000160D4">
      <w:pPr>
        <w:pStyle w:val="ListParagraph"/>
        <w:numPr>
          <w:ilvl w:val="0"/>
          <w:numId w:val="5"/>
        </w:numPr>
        <w:tabs>
          <w:tab w:val="left" w:pos="3898"/>
        </w:tabs>
        <w:spacing w:before="158"/>
        <w:rPr>
          <w:sz w:val="24"/>
        </w:rPr>
      </w:pPr>
      <w:r>
        <w:rPr>
          <w:sz w:val="24"/>
        </w:rPr>
        <w:t>Suppression</w:t>
      </w:r>
      <w:r>
        <w:rPr>
          <w:spacing w:val="-4"/>
          <w:sz w:val="24"/>
        </w:rPr>
        <w:t xml:space="preserve"> </w:t>
      </w:r>
      <w:r>
        <w:rPr>
          <w:sz w:val="24"/>
        </w:rPr>
        <w:t>des</w:t>
      </w:r>
      <w:r>
        <w:rPr>
          <w:spacing w:val="-6"/>
          <w:sz w:val="24"/>
        </w:rPr>
        <w:t xml:space="preserve"> </w:t>
      </w:r>
      <w:r w:rsidR="000160D4">
        <w:rPr>
          <w:sz w:val="24"/>
        </w:rPr>
        <w:t>mangas</w:t>
      </w:r>
    </w:p>
    <w:p w:rsidR="007E390D" w:rsidRDefault="00DA782C">
      <w:pPr>
        <w:pStyle w:val="ListParagraph"/>
        <w:numPr>
          <w:ilvl w:val="0"/>
          <w:numId w:val="5"/>
        </w:numPr>
        <w:tabs>
          <w:tab w:val="left" w:pos="3898"/>
        </w:tabs>
        <w:spacing w:before="159"/>
        <w:rPr>
          <w:sz w:val="24"/>
        </w:rPr>
      </w:pPr>
      <w:r>
        <w:rPr>
          <w:sz w:val="24"/>
        </w:rPr>
        <w:t>Gestion</w:t>
      </w:r>
      <w:r>
        <w:rPr>
          <w:spacing w:val="-1"/>
          <w:sz w:val="24"/>
        </w:rPr>
        <w:t xml:space="preserve"> </w:t>
      </w:r>
      <w:r>
        <w:rPr>
          <w:sz w:val="24"/>
        </w:rPr>
        <w:t>des</w:t>
      </w:r>
      <w:r>
        <w:rPr>
          <w:spacing w:val="-12"/>
          <w:sz w:val="24"/>
        </w:rPr>
        <w:t xml:space="preserve"> </w:t>
      </w:r>
      <w:r>
        <w:rPr>
          <w:sz w:val="24"/>
        </w:rPr>
        <w:t>clients</w:t>
      </w:r>
    </w:p>
    <w:p w:rsidR="007E390D" w:rsidRDefault="007E390D">
      <w:pPr>
        <w:rPr>
          <w:sz w:val="24"/>
        </w:rPr>
        <w:sectPr w:rsidR="007E390D">
          <w:pgSz w:w="12240" w:h="15840"/>
          <w:pgMar w:top="1500" w:right="360" w:bottom="1280" w:left="500" w:header="0" w:footer="918" w:gutter="0"/>
          <w:cols w:space="720"/>
        </w:sectPr>
      </w:pPr>
    </w:p>
    <w:p w:rsidR="007E390D" w:rsidRDefault="00DA782C">
      <w:pPr>
        <w:spacing w:before="75"/>
        <w:ind w:left="844" w:right="1141"/>
        <w:jc w:val="center"/>
        <w:rPr>
          <w:rFonts w:ascii="Times New Roman"/>
          <w:b/>
          <w:sz w:val="24"/>
        </w:rPr>
      </w:pPr>
      <w:bookmarkStart w:id="47" w:name="_bookmark8"/>
      <w:bookmarkEnd w:id="47"/>
      <w:r>
        <w:rPr>
          <w:rFonts w:ascii="Times New Roman"/>
          <w:b/>
          <w:color w:val="1B2B68"/>
          <w:sz w:val="24"/>
        </w:rPr>
        <w:lastRenderedPageBreak/>
        <w:t>Chapitre2:</w:t>
      </w:r>
      <w:r>
        <w:rPr>
          <w:rFonts w:ascii="Times New Roman"/>
          <w:b/>
          <w:color w:val="1B2B68"/>
          <w:spacing w:val="-3"/>
          <w:sz w:val="24"/>
        </w:rPr>
        <w:t xml:space="preserve"> </w:t>
      </w:r>
      <w:r>
        <w:rPr>
          <w:rFonts w:ascii="Times New Roman"/>
          <w:b/>
          <w:sz w:val="24"/>
        </w:rPr>
        <w:t>Analyse</w:t>
      </w:r>
      <w:r>
        <w:rPr>
          <w:rFonts w:ascii="Times New Roman"/>
          <w:b/>
          <w:spacing w:val="-3"/>
          <w:sz w:val="24"/>
        </w:rPr>
        <w:t xml:space="preserve"> </w:t>
      </w:r>
      <w:r>
        <w:rPr>
          <w:rFonts w:ascii="Times New Roman"/>
          <w:b/>
          <w:sz w:val="24"/>
        </w:rPr>
        <w:t>et Conception</w:t>
      </w:r>
    </w:p>
    <w:p w:rsidR="007E390D" w:rsidRDefault="007E390D">
      <w:pPr>
        <w:pStyle w:val="BodyText"/>
        <w:rPr>
          <w:rFonts w:ascii="Times New Roman"/>
          <w:b/>
        </w:rPr>
      </w:pPr>
    </w:p>
    <w:p w:rsidR="007E390D" w:rsidRDefault="007E390D">
      <w:pPr>
        <w:pStyle w:val="BodyText"/>
        <w:rPr>
          <w:rFonts w:ascii="Times New Roman"/>
          <w:b/>
        </w:rPr>
      </w:pPr>
    </w:p>
    <w:p w:rsidR="007E390D" w:rsidRDefault="007E390D">
      <w:pPr>
        <w:pStyle w:val="BodyText"/>
        <w:rPr>
          <w:rFonts w:ascii="Times New Roman"/>
          <w:b/>
        </w:rPr>
      </w:pPr>
    </w:p>
    <w:p w:rsidR="007E390D" w:rsidRDefault="007E390D">
      <w:pPr>
        <w:pStyle w:val="BodyText"/>
        <w:spacing w:before="9"/>
        <w:rPr>
          <w:rFonts w:ascii="Times New Roman"/>
          <w:b/>
          <w:sz w:val="35"/>
        </w:rPr>
      </w:pPr>
    </w:p>
    <w:p w:rsidR="007E390D" w:rsidRDefault="00DA782C">
      <w:pPr>
        <w:pStyle w:val="ListParagraph"/>
        <w:numPr>
          <w:ilvl w:val="0"/>
          <w:numId w:val="4"/>
        </w:numPr>
        <w:tabs>
          <w:tab w:val="left" w:pos="1738"/>
        </w:tabs>
        <w:ind w:hanging="364"/>
        <w:rPr>
          <w:rFonts w:ascii="Arial" w:hAnsi="Arial"/>
          <w:b/>
          <w:sz w:val="24"/>
        </w:rPr>
      </w:pPr>
      <w:bookmarkStart w:id="48" w:name="_bookmark9"/>
      <w:bookmarkEnd w:id="48"/>
      <w:r>
        <w:rPr>
          <w:rFonts w:ascii="Arial" w:hAnsi="Arial"/>
          <w:b/>
          <w:color w:val="1B2B68"/>
          <w:sz w:val="24"/>
        </w:rPr>
        <w:t>Diagramme</w:t>
      </w:r>
      <w:r>
        <w:rPr>
          <w:rFonts w:ascii="Arial" w:hAnsi="Arial"/>
          <w:b/>
          <w:color w:val="1B2B68"/>
          <w:spacing w:val="-2"/>
          <w:sz w:val="24"/>
        </w:rPr>
        <w:t xml:space="preserve"> </w:t>
      </w:r>
      <w:r>
        <w:rPr>
          <w:rFonts w:ascii="Arial" w:hAnsi="Arial"/>
          <w:b/>
          <w:color w:val="1B2B68"/>
          <w:sz w:val="24"/>
        </w:rPr>
        <w:t>de</w:t>
      </w:r>
      <w:r>
        <w:rPr>
          <w:rFonts w:ascii="Arial" w:hAnsi="Arial"/>
          <w:b/>
          <w:color w:val="1B2B68"/>
          <w:spacing w:val="-3"/>
          <w:sz w:val="24"/>
        </w:rPr>
        <w:t xml:space="preserve"> </w:t>
      </w:r>
      <w:r>
        <w:rPr>
          <w:rFonts w:ascii="Arial" w:hAnsi="Arial"/>
          <w:b/>
          <w:color w:val="1B2B68"/>
          <w:sz w:val="24"/>
        </w:rPr>
        <w:t>cas</w:t>
      </w:r>
      <w:r>
        <w:rPr>
          <w:rFonts w:ascii="Arial" w:hAnsi="Arial"/>
          <w:b/>
          <w:color w:val="1B2B68"/>
          <w:spacing w:val="-2"/>
          <w:sz w:val="24"/>
        </w:rPr>
        <w:t xml:space="preserve"> </w:t>
      </w:r>
      <w:r>
        <w:rPr>
          <w:rFonts w:ascii="Arial" w:hAnsi="Arial"/>
          <w:b/>
          <w:color w:val="1B2B68"/>
          <w:sz w:val="24"/>
        </w:rPr>
        <w:t>d’utilisation</w:t>
      </w:r>
      <w:r>
        <w:rPr>
          <w:rFonts w:ascii="Arial" w:hAnsi="Arial"/>
          <w:b/>
          <w:color w:val="1B2B68"/>
          <w:spacing w:val="-7"/>
          <w:sz w:val="24"/>
        </w:rPr>
        <w:t xml:space="preserve"> </w:t>
      </w:r>
      <w:r>
        <w:rPr>
          <w:rFonts w:ascii="Arial" w:hAnsi="Arial"/>
          <w:b/>
          <w:color w:val="1B2B68"/>
          <w:sz w:val="24"/>
        </w:rPr>
        <w:t>:</w:t>
      </w:r>
    </w:p>
    <w:p w:rsidR="007E390D" w:rsidRDefault="00DA782C">
      <w:pPr>
        <w:pStyle w:val="ListParagraph"/>
        <w:numPr>
          <w:ilvl w:val="1"/>
          <w:numId w:val="4"/>
        </w:numPr>
        <w:tabs>
          <w:tab w:val="left" w:pos="2458"/>
        </w:tabs>
        <w:spacing w:before="266"/>
        <w:ind w:hanging="364"/>
        <w:jc w:val="left"/>
        <w:rPr>
          <w:rFonts w:ascii="Times New Roman" w:hAnsi="Times New Roman"/>
          <w:b/>
          <w:sz w:val="24"/>
        </w:rPr>
      </w:pPr>
      <w:bookmarkStart w:id="49" w:name="_bookmark10"/>
      <w:bookmarkEnd w:id="49"/>
      <w:r>
        <w:rPr>
          <w:rFonts w:ascii="Times New Roman" w:hAnsi="Times New Roman"/>
          <w:b/>
          <w:sz w:val="24"/>
        </w:rPr>
        <w:t>Définition</w:t>
      </w:r>
      <w:r>
        <w:rPr>
          <w:rFonts w:ascii="Times New Roman" w:hAnsi="Times New Roman"/>
          <w:b/>
          <w:spacing w:val="-1"/>
          <w:sz w:val="24"/>
        </w:rPr>
        <w:t xml:space="preserve"> </w:t>
      </w:r>
      <w:r>
        <w:rPr>
          <w:rFonts w:ascii="Times New Roman" w:hAnsi="Times New Roman"/>
          <w:b/>
          <w:sz w:val="24"/>
        </w:rPr>
        <w:t>:</w:t>
      </w:r>
    </w:p>
    <w:p w:rsidR="007E390D" w:rsidRDefault="007E390D">
      <w:pPr>
        <w:pStyle w:val="BodyText"/>
        <w:spacing w:before="9"/>
        <w:rPr>
          <w:rFonts w:ascii="Times New Roman"/>
          <w:b/>
          <w:sz w:val="23"/>
        </w:rPr>
      </w:pPr>
    </w:p>
    <w:p w:rsidR="007E390D" w:rsidRDefault="00DA782C">
      <w:pPr>
        <w:spacing w:line="360" w:lineRule="auto"/>
        <w:ind w:left="2097" w:right="1366" w:firstLine="357"/>
        <w:jc w:val="both"/>
        <w:rPr>
          <w:sz w:val="24"/>
        </w:rPr>
      </w:pPr>
      <w:r>
        <w:rPr>
          <w:sz w:val="24"/>
        </w:rPr>
        <w:t>Les rôles des diagrammes de cas d’utilisation sont de recueillir, d’analyser et</w:t>
      </w:r>
      <w:r>
        <w:rPr>
          <w:spacing w:val="1"/>
          <w:sz w:val="24"/>
        </w:rPr>
        <w:t xml:space="preserve"> </w:t>
      </w:r>
      <w:r>
        <w:rPr>
          <w:sz w:val="24"/>
        </w:rPr>
        <w:t>d’organiser les besoins, ainsi que de recenser les grandes fonctionnalités d’un</w:t>
      </w:r>
      <w:r>
        <w:rPr>
          <w:spacing w:val="1"/>
          <w:sz w:val="24"/>
        </w:rPr>
        <w:t xml:space="preserve"> </w:t>
      </w:r>
      <w:r>
        <w:rPr>
          <w:spacing w:val="-1"/>
          <w:sz w:val="24"/>
        </w:rPr>
        <w:t>système.</w:t>
      </w:r>
      <w:r>
        <w:rPr>
          <w:spacing w:val="-10"/>
          <w:sz w:val="24"/>
        </w:rPr>
        <w:t xml:space="preserve"> </w:t>
      </w:r>
      <w:r>
        <w:rPr>
          <w:spacing w:val="-1"/>
          <w:sz w:val="24"/>
        </w:rPr>
        <w:t>Il</w:t>
      </w:r>
      <w:r>
        <w:rPr>
          <w:spacing w:val="-12"/>
          <w:sz w:val="24"/>
        </w:rPr>
        <w:t xml:space="preserve"> </w:t>
      </w:r>
      <w:r>
        <w:rPr>
          <w:spacing w:val="-1"/>
          <w:sz w:val="24"/>
        </w:rPr>
        <w:t>s’agit</w:t>
      </w:r>
      <w:r>
        <w:rPr>
          <w:spacing w:val="-11"/>
          <w:sz w:val="24"/>
        </w:rPr>
        <w:t xml:space="preserve"> </w:t>
      </w:r>
      <w:r>
        <w:rPr>
          <w:spacing w:val="-1"/>
          <w:sz w:val="24"/>
        </w:rPr>
        <w:t>donc</w:t>
      </w:r>
      <w:r>
        <w:rPr>
          <w:spacing w:val="-12"/>
          <w:sz w:val="24"/>
        </w:rPr>
        <w:t xml:space="preserve"> </w:t>
      </w:r>
      <w:r>
        <w:rPr>
          <w:spacing w:val="-1"/>
          <w:sz w:val="24"/>
        </w:rPr>
        <w:t>de</w:t>
      </w:r>
      <w:r>
        <w:rPr>
          <w:spacing w:val="-13"/>
          <w:sz w:val="24"/>
        </w:rPr>
        <w:t xml:space="preserve"> </w:t>
      </w:r>
      <w:r>
        <w:rPr>
          <w:spacing w:val="-1"/>
          <w:sz w:val="24"/>
        </w:rPr>
        <w:t>la</w:t>
      </w:r>
      <w:r>
        <w:rPr>
          <w:spacing w:val="-9"/>
          <w:sz w:val="24"/>
        </w:rPr>
        <w:t xml:space="preserve"> </w:t>
      </w:r>
      <w:r>
        <w:rPr>
          <w:spacing w:val="-1"/>
          <w:sz w:val="24"/>
        </w:rPr>
        <w:t>première</w:t>
      </w:r>
      <w:r>
        <w:rPr>
          <w:spacing w:val="-11"/>
          <w:sz w:val="24"/>
        </w:rPr>
        <w:t xml:space="preserve"> </w:t>
      </w:r>
      <w:r>
        <w:rPr>
          <w:sz w:val="24"/>
        </w:rPr>
        <w:t>étape</w:t>
      </w:r>
      <w:r>
        <w:rPr>
          <w:spacing w:val="-8"/>
          <w:sz w:val="24"/>
        </w:rPr>
        <w:t xml:space="preserve"> </w:t>
      </w:r>
      <w:r>
        <w:rPr>
          <w:sz w:val="24"/>
        </w:rPr>
        <w:t>UML</w:t>
      </w:r>
      <w:r>
        <w:rPr>
          <w:spacing w:val="-12"/>
          <w:sz w:val="24"/>
        </w:rPr>
        <w:t xml:space="preserve"> </w:t>
      </w:r>
      <w:r>
        <w:rPr>
          <w:sz w:val="24"/>
        </w:rPr>
        <w:t>pour</w:t>
      </w:r>
      <w:r>
        <w:rPr>
          <w:spacing w:val="-11"/>
          <w:sz w:val="24"/>
        </w:rPr>
        <w:t xml:space="preserve"> </w:t>
      </w:r>
      <w:r>
        <w:rPr>
          <w:sz w:val="24"/>
        </w:rPr>
        <w:t>la</w:t>
      </w:r>
      <w:r>
        <w:rPr>
          <w:spacing w:val="-9"/>
          <w:sz w:val="24"/>
        </w:rPr>
        <w:t xml:space="preserve"> </w:t>
      </w:r>
      <w:r>
        <w:rPr>
          <w:sz w:val="24"/>
        </w:rPr>
        <w:t>conception</w:t>
      </w:r>
      <w:r>
        <w:rPr>
          <w:spacing w:val="-12"/>
          <w:sz w:val="24"/>
        </w:rPr>
        <w:t xml:space="preserve"> </w:t>
      </w:r>
      <w:r>
        <w:rPr>
          <w:sz w:val="24"/>
        </w:rPr>
        <w:t>d’un</w:t>
      </w:r>
      <w:r>
        <w:rPr>
          <w:spacing w:val="-8"/>
          <w:sz w:val="24"/>
        </w:rPr>
        <w:t xml:space="preserve"> </w:t>
      </w:r>
      <w:r>
        <w:rPr>
          <w:sz w:val="24"/>
        </w:rPr>
        <w:t>système.</w:t>
      </w:r>
    </w:p>
    <w:p w:rsidR="007E390D" w:rsidRDefault="007E390D">
      <w:pPr>
        <w:pStyle w:val="BodyText"/>
        <w:spacing w:before="2"/>
        <w:rPr>
          <w:sz w:val="24"/>
        </w:rPr>
      </w:pPr>
    </w:p>
    <w:p w:rsidR="007E390D" w:rsidRDefault="00DA782C">
      <w:pPr>
        <w:ind w:left="2457"/>
        <w:rPr>
          <w:sz w:val="24"/>
        </w:rPr>
      </w:pPr>
      <w:r>
        <w:rPr>
          <w:sz w:val="24"/>
        </w:rPr>
        <w:t>Le</w:t>
      </w:r>
      <w:r>
        <w:rPr>
          <w:spacing w:val="-2"/>
          <w:sz w:val="24"/>
        </w:rPr>
        <w:t xml:space="preserve"> </w:t>
      </w:r>
      <w:r>
        <w:rPr>
          <w:sz w:val="24"/>
        </w:rPr>
        <w:t>diagramme</w:t>
      </w:r>
      <w:r>
        <w:rPr>
          <w:spacing w:val="-2"/>
          <w:sz w:val="24"/>
        </w:rPr>
        <w:t xml:space="preserve"> </w:t>
      </w:r>
      <w:r>
        <w:rPr>
          <w:sz w:val="24"/>
        </w:rPr>
        <w:t>de</w:t>
      </w:r>
      <w:r>
        <w:rPr>
          <w:spacing w:val="-1"/>
          <w:sz w:val="24"/>
        </w:rPr>
        <w:t xml:space="preserve"> </w:t>
      </w:r>
      <w:r>
        <w:rPr>
          <w:sz w:val="24"/>
        </w:rPr>
        <w:t>cas</w:t>
      </w:r>
      <w:r>
        <w:rPr>
          <w:spacing w:val="-1"/>
          <w:sz w:val="24"/>
        </w:rPr>
        <w:t xml:space="preserve"> </w:t>
      </w:r>
      <w:r>
        <w:rPr>
          <w:sz w:val="24"/>
        </w:rPr>
        <w:t>se</w:t>
      </w:r>
      <w:r>
        <w:rPr>
          <w:spacing w:val="-5"/>
          <w:sz w:val="24"/>
        </w:rPr>
        <w:t xml:space="preserve"> </w:t>
      </w:r>
      <w:r>
        <w:rPr>
          <w:sz w:val="24"/>
        </w:rPr>
        <w:t>compose</w:t>
      </w:r>
      <w:r>
        <w:rPr>
          <w:spacing w:val="-3"/>
          <w:sz w:val="24"/>
        </w:rPr>
        <w:t xml:space="preserve"> </w:t>
      </w:r>
      <w:r>
        <w:rPr>
          <w:sz w:val="24"/>
        </w:rPr>
        <w:t>de</w:t>
      </w:r>
      <w:r>
        <w:rPr>
          <w:spacing w:val="-2"/>
          <w:sz w:val="24"/>
        </w:rPr>
        <w:t xml:space="preserve"> </w:t>
      </w:r>
      <w:r>
        <w:rPr>
          <w:sz w:val="24"/>
        </w:rPr>
        <w:t>trois</w:t>
      </w:r>
      <w:r>
        <w:rPr>
          <w:spacing w:val="-4"/>
          <w:sz w:val="24"/>
        </w:rPr>
        <w:t xml:space="preserve"> </w:t>
      </w:r>
      <w:r>
        <w:rPr>
          <w:sz w:val="24"/>
        </w:rPr>
        <w:t>éléments</w:t>
      </w:r>
      <w:r>
        <w:rPr>
          <w:spacing w:val="-3"/>
          <w:sz w:val="24"/>
        </w:rPr>
        <w:t xml:space="preserve"> </w:t>
      </w:r>
      <w:r>
        <w:rPr>
          <w:sz w:val="24"/>
        </w:rPr>
        <w:t>principaux</w:t>
      </w:r>
      <w:r>
        <w:rPr>
          <w:spacing w:val="-2"/>
          <w:sz w:val="24"/>
        </w:rPr>
        <w:t xml:space="preserve"> </w:t>
      </w:r>
      <w:r>
        <w:rPr>
          <w:sz w:val="24"/>
        </w:rPr>
        <w:t>:</w:t>
      </w:r>
    </w:p>
    <w:p w:rsidR="007E390D" w:rsidRDefault="007E390D">
      <w:pPr>
        <w:pStyle w:val="BodyText"/>
        <w:spacing w:before="12"/>
        <w:rPr>
          <w:sz w:val="24"/>
        </w:rPr>
      </w:pPr>
    </w:p>
    <w:p w:rsidR="007E390D" w:rsidRDefault="00DA782C">
      <w:pPr>
        <w:spacing w:line="360" w:lineRule="auto"/>
        <w:ind w:left="2097" w:right="1322" w:firstLine="357"/>
        <w:jc w:val="both"/>
        <w:rPr>
          <w:sz w:val="24"/>
        </w:rPr>
      </w:pPr>
      <w:r>
        <w:rPr>
          <w:b/>
          <w:sz w:val="24"/>
        </w:rPr>
        <w:t xml:space="preserve">Un Acteur </w:t>
      </w:r>
      <w:r>
        <w:rPr>
          <w:sz w:val="24"/>
        </w:rPr>
        <w:t>: c’est l’idéalisation d’un rôle joué par une personne externe, un</w:t>
      </w:r>
      <w:r>
        <w:rPr>
          <w:spacing w:val="1"/>
          <w:sz w:val="24"/>
        </w:rPr>
        <w:t xml:space="preserve"> </w:t>
      </w:r>
      <w:r>
        <w:rPr>
          <w:sz w:val="24"/>
        </w:rPr>
        <w:t>processus</w:t>
      </w:r>
      <w:r>
        <w:rPr>
          <w:spacing w:val="-9"/>
          <w:sz w:val="24"/>
        </w:rPr>
        <w:t xml:space="preserve"> </w:t>
      </w:r>
      <w:r>
        <w:rPr>
          <w:sz w:val="24"/>
        </w:rPr>
        <w:t>ou</w:t>
      </w:r>
      <w:r>
        <w:rPr>
          <w:spacing w:val="-8"/>
          <w:sz w:val="24"/>
        </w:rPr>
        <w:t xml:space="preserve"> </w:t>
      </w:r>
      <w:r>
        <w:rPr>
          <w:sz w:val="24"/>
        </w:rPr>
        <w:t>une</w:t>
      </w:r>
      <w:r>
        <w:rPr>
          <w:spacing w:val="-8"/>
          <w:sz w:val="24"/>
        </w:rPr>
        <w:t xml:space="preserve"> </w:t>
      </w:r>
      <w:r>
        <w:rPr>
          <w:sz w:val="24"/>
        </w:rPr>
        <w:t>chose</w:t>
      </w:r>
      <w:r>
        <w:rPr>
          <w:spacing w:val="-11"/>
          <w:sz w:val="24"/>
        </w:rPr>
        <w:t xml:space="preserve"> </w:t>
      </w:r>
      <w:r>
        <w:rPr>
          <w:sz w:val="24"/>
        </w:rPr>
        <w:t>qui</w:t>
      </w:r>
      <w:r>
        <w:rPr>
          <w:spacing w:val="-9"/>
          <w:sz w:val="24"/>
        </w:rPr>
        <w:t xml:space="preserve"> </w:t>
      </w:r>
      <w:r>
        <w:rPr>
          <w:sz w:val="24"/>
        </w:rPr>
        <w:t>interagit</w:t>
      </w:r>
      <w:r>
        <w:rPr>
          <w:spacing w:val="-7"/>
          <w:sz w:val="24"/>
        </w:rPr>
        <w:t xml:space="preserve"> </w:t>
      </w:r>
      <w:r>
        <w:rPr>
          <w:sz w:val="24"/>
        </w:rPr>
        <w:t>avec</w:t>
      </w:r>
      <w:r>
        <w:rPr>
          <w:spacing w:val="-12"/>
          <w:sz w:val="24"/>
        </w:rPr>
        <w:t xml:space="preserve"> </w:t>
      </w:r>
      <w:r>
        <w:rPr>
          <w:sz w:val="24"/>
        </w:rPr>
        <w:t>un</w:t>
      </w:r>
      <w:r>
        <w:rPr>
          <w:spacing w:val="-8"/>
          <w:sz w:val="24"/>
        </w:rPr>
        <w:t xml:space="preserve"> </w:t>
      </w:r>
      <w:r>
        <w:rPr>
          <w:sz w:val="24"/>
        </w:rPr>
        <w:t>système.</w:t>
      </w:r>
      <w:r>
        <w:rPr>
          <w:spacing w:val="-9"/>
          <w:sz w:val="24"/>
        </w:rPr>
        <w:t xml:space="preserve"> </w:t>
      </w:r>
      <w:r>
        <w:rPr>
          <w:sz w:val="24"/>
        </w:rPr>
        <w:t>Il</w:t>
      </w:r>
      <w:r>
        <w:rPr>
          <w:spacing w:val="-9"/>
          <w:sz w:val="24"/>
        </w:rPr>
        <w:t xml:space="preserve"> </w:t>
      </w:r>
      <w:r>
        <w:rPr>
          <w:sz w:val="24"/>
        </w:rPr>
        <w:t>se</w:t>
      </w:r>
      <w:r>
        <w:rPr>
          <w:spacing w:val="-9"/>
          <w:sz w:val="24"/>
        </w:rPr>
        <w:t xml:space="preserve"> </w:t>
      </w:r>
      <w:r>
        <w:rPr>
          <w:sz w:val="24"/>
        </w:rPr>
        <w:t>représente</w:t>
      </w:r>
      <w:r>
        <w:rPr>
          <w:spacing w:val="-11"/>
          <w:sz w:val="24"/>
        </w:rPr>
        <w:t xml:space="preserve"> </w:t>
      </w:r>
      <w:r>
        <w:rPr>
          <w:sz w:val="24"/>
        </w:rPr>
        <w:t>par</w:t>
      </w:r>
      <w:r>
        <w:rPr>
          <w:spacing w:val="-11"/>
          <w:sz w:val="24"/>
        </w:rPr>
        <w:t xml:space="preserve"> </w:t>
      </w:r>
      <w:r>
        <w:rPr>
          <w:sz w:val="24"/>
        </w:rPr>
        <w:t>un</w:t>
      </w:r>
      <w:r>
        <w:rPr>
          <w:spacing w:val="-10"/>
          <w:sz w:val="24"/>
        </w:rPr>
        <w:t xml:space="preserve"> </w:t>
      </w:r>
      <w:r>
        <w:rPr>
          <w:sz w:val="24"/>
        </w:rPr>
        <w:t>petit</w:t>
      </w:r>
      <w:r>
        <w:rPr>
          <w:spacing w:val="-52"/>
          <w:sz w:val="24"/>
        </w:rPr>
        <w:t xml:space="preserve"> </w:t>
      </w:r>
      <w:r>
        <w:rPr>
          <w:sz w:val="24"/>
        </w:rPr>
        <w:t>bonhomme</w:t>
      </w:r>
      <w:r>
        <w:rPr>
          <w:spacing w:val="-2"/>
          <w:sz w:val="24"/>
        </w:rPr>
        <w:t xml:space="preserve"> </w:t>
      </w:r>
      <w:r>
        <w:rPr>
          <w:sz w:val="24"/>
        </w:rPr>
        <w:t>avec</w:t>
      </w:r>
      <w:r>
        <w:rPr>
          <w:spacing w:val="-1"/>
          <w:sz w:val="24"/>
        </w:rPr>
        <w:t xml:space="preserve"> </w:t>
      </w:r>
      <w:r>
        <w:rPr>
          <w:sz w:val="24"/>
        </w:rPr>
        <w:t>son</w:t>
      </w:r>
      <w:r>
        <w:rPr>
          <w:spacing w:val="1"/>
          <w:sz w:val="24"/>
        </w:rPr>
        <w:t xml:space="preserve"> </w:t>
      </w:r>
      <w:r>
        <w:rPr>
          <w:sz w:val="24"/>
        </w:rPr>
        <w:t>nom</w:t>
      </w:r>
      <w:r>
        <w:rPr>
          <w:spacing w:val="1"/>
          <w:sz w:val="24"/>
        </w:rPr>
        <w:t xml:space="preserve"> </w:t>
      </w:r>
      <w:r>
        <w:rPr>
          <w:sz w:val="24"/>
        </w:rPr>
        <w:t>inscrit</w:t>
      </w:r>
      <w:r>
        <w:rPr>
          <w:spacing w:val="-1"/>
          <w:sz w:val="24"/>
        </w:rPr>
        <w:t xml:space="preserve"> </w:t>
      </w:r>
      <w:r>
        <w:rPr>
          <w:sz w:val="24"/>
        </w:rPr>
        <w:t>dessous.</w:t>
      </w:r>
    </w:p>
    <w:p w:rsidR="007E390D" w:rsidRDefault="007E390D">
      <w:pPr>
        <w:pStyle w:val="BodyText"/>
        <w:spacing w:before="9"/>
        <w:rPr>
          <w:sz w:val="24"/>
        </w:rPr>
      </w:pPr>
    </w:p>
    <w:p w:rsidR="007E390D" w:rsidRDefault="00DA782C">
      <w:pPr>
        <w:ind w:left="2457" w:right="1035"/>
        <w:rPr>
          <w:sz w:val="24"/>
        </w:rPr>
      </w:pPr>
      <w:r>
        <w:rPr>
          <w:b/>
          <w:sz w:val="24"/>
        </w:rPr>
        <w:t>Un</w:t>
      </w:r>
      <w:r>
        <w:rPr>
          <w:b/>
          <w:spacing w:val="8"/>
          <w:sz w:val="24"/>
        </w:rPr>
        <w:t xml:space="preserve"> </w:t>
      </w:r>
      <w:r>
        <w:rPr>
          <w:b/>
          <w:sz w:val="24"/>
        </w:rPr>
        <w:t>cas</w:t>
      </w:r>
      <w:r>
        <w:rPr>
          <w:b/>
          <w:spacing w:val="9"/>
          <w:sz w:val="24"/>
        </w:rPr>
        <w:t xml:space="preserve"> </w:t>
      </w:r>
      <w:r>
        <w:rPr>
          <w:b/>
          <w:sz w:val="24"/>
        </w:rPr>
        <w:t>d’utilisation</w:t>
      </w:r>
      <w:r>
        <w:rPr>
          <w:b/>
          <w:spacing w:val="12"/>
          <w:sz w:val="24"/>
        </w:rPr>
        <w:t xml:space="preserve"> </w:t>
      </w:r>
      <w:r>
        <w:rPr>
          <w:sz w:val="24"/>
        </w:rPr>
        <w:t>:</w:t>
      </w:r>
      <w:r>
        <w:rPr>
          <w:spacing w:val="7"/>
          <w:sz w:val="24"/>
        </w:rPr>
        <w:t xml:space="preserve"> </w:t>
      </w:r>
      <w:r>
        <w:rPr>
          <w:sz w:val="24"/>
        </w:rPr>
        <w:t>c’est</w:t>
      </w:r>
      <w:r>
        <w:rPr>
          <w:spacing w:val="9"/>
          <w:sz w:val="24"/>
        </w:rPr>
        <w:t xml:space="preserve"> </w:t>
      </w:r>
      <w:r>
        <w:rPr>
          <w:sz w:val="24"/>
        </w:rPr>
        <w:t>une</w:t>
      </w:r>
      <w:r>
        <w:rPr>
          <w:spacing w:val="7"/>
          <w:sz w:val="24"/>
        </w:rPr>
        <w:t xml:space="preserve"> </w:t>
      </w:r>
      <w:r>
        <w:rPr>
          <w:sz w:val="24"/>
        </w:rPr>
        <w:t>unité</w:t>
      </w:r>
      <w:r>
        <w:rPr>
          <w:spacing w:val="7"/>
          <w:sz w:val="24"/>
        </w:rPr>
        <w:t xml:space="preserve"> </w:t>
      </w:r>
      <w:r>
        <w:rPr>
          <w:sz w:val="24"/>
        </w:rPr>
        <w:t>cohérente</w:t>
      </w:r>
      <w:r>
        <w:rPr>
          <w:spacing w:val="7"/>
          <w:sz w:val="24"/>
        </w:rPr>
        <w:t xml:space="preserve"> </w:t>
      </w:r>
      <w:r>
        <w:rPr>
          <w:sz w:val="24"/>
        </w:rPr>
        <w:t>représentant</w:t>
      </w:r>
      <w:r>
        <w:rPr>
          <w:spacing w:val="8"/>
          <w:sz w:val="24"/>
        </w:rPr>
        <w:t xml:space="preserve"> </w:t>
      </w:r>
      <w:r>
        <w:rPr>
          <w:sz w:val="24"/>
        </w:rPr>
        <w:t>une</w:t>
      </w:r>
      <w:r>
        <w:rPr>
          <w:spacing w:val="8"/>
          <w:sz w:val="24"/>
        </w:rPr>
        <w:t xml:space="preserve"> </w:t>
      </w:r>
      <w:r>
        <w:rPr>
          <w:sz w:val="24"/>
        </w:rPr>
        <w:t>fonctionnalité</w:t>
      </w:r>
      <w:r>
        <w:rPr>
          <w:spacing w:val="-52"/>
          <w:sz w:val="24"/>
        </w:rPr>
        <w:t xml:space="preserve"> </w:t>
      </w:r>
      <w:r>
        <w:rPr>
          <w:sz w:val="24"/>
        </w:rPr>
        <w:t>visible</w:t>
      </w:r>
    </w:p>
    <w:p w:rsidR="007E390D" w:rsidRDefault="00DA782C">
      <w:pPr>
        <w:spacing w:before="160"/>
        <w:ind w:left="2097"/>
        <w:rPr>
          <w:sz w:val="24"/>
        </w:rPr>
      </w:pPr>
      <w:r>
        <w:rPr>
          <w:sz w:val="24"/>
        </w:rPr>
        <w:t>De</w:t>
      </w:r>
      <w:r>
        <w:rPr>
          <w:spacing w:val="-2"/>
          <w:sz w:val="24"/>
        </w:rPr>
        <w:t xml:space="preserve"> </w:t>
      </w:r>
      <w:r>
        <w:rPr>
          <w:sz w:val="24"/>
        </w:rPr>
        <w:t>l’extérieur.</w:t>
      </w:r>
      <w:r>
        <w:rPr>
          <w:spacing w:val="-2"/>
          <w:sz w:val="24"/>
        </w:rPr>
        <w:t xml:space="preserve"> </w:t>
      </w:r>
      <w:r>
        <w:rPr>
          <w:sz w:val="24"/>
        </w:rPr>
        <w:t>Il</w:t>
      </w:r>
      <w:r>
        <w:rPr>
          <w:spacing w:val="-2"/>
          <w:sz w:val="24"/>
        </w:rPr>
        <w:t xml:space="preserve"> </w:t>
      </w:r>
      <w:r>
        <w:rPr>
          <w:sz w:val="24"/>
        </w:rPr>
        <w:t>réalise</w:t>
      </w:r>
      <w:r>
        <w:rPr>
          <w:spacing w:val="-3"/>
          <w:sz w:val="24"/>
        </w:rPr>
        <w:t xml:space="preserve"> </w:t>
      </w:r>
      <w:r>
        <w:rPr>
          <w:sz w:val="24"/>
        </w:rPr>
        <w:t>un</w:t>
      </w:r>
      <w:r>
        <w:rPr>
          <w:spacing w:val="-1"/>
          <w:sz w:val="24"/>
        </w:rPr>
        <w:t xml:space="preserve"> </w:t>
      </w:r>
      <w:r>
        <w:rPr>
          <w:sz w:val="24"/>
        </w:rPr>
        <w:t>service</w:t>
      </w:r>
      <w:r>
        <w:rPr>
          <w:spacing w:val="-3"/>
          <w:sz w:val="24"/>
        </w:rPr>
        <w:t xml:space="preserve"> </w:t>
      </w:r>
      <w:r>
        <w:rPr>
          <w:sz w:val="24"/>
        </w:rPr>
        <w:t>de</w:t>
      </w:r>
      <w:r>
        <w:rPr>
          <w:spacing w:val="-3"/>
          <w:sz w:val="24"/>
        </w:rPr>
        <w:t xml:space="preserve"> </w:t>
      </w:r>
      <w:r>
        <w:rPr>
          <w:sz w:val="24"/>
        </w:rPr>
        <w:t>bout</w:t>
      </w:r>
      <w:r>
        <w:rPr>
          <w:spacing w:val="-3"/>
          <w:sz w:val="24"/>
        </w:rPr>
        <w:t xml:space="preserve"> </w:t>
      </w:r>
      <w:r>
        <w:rPr>
          <w:sz w:val="24"/>
        </w:rPr>
        <w:t>en</w:t>
      </w:r>
      <w:r>
        <w:rPr>
          <w:spacing w:val="-2"/>
          <w:sz w:val="24"/>
        </w:rPr>
        <w:t xml:space="preserve"> </w:t>
      </w:r>
      <w:r>
        <w:rPr>
          <w:sz w:val="24"/>
        </w:rPr>
        <w:t>bout,</w:t>
      </w:r>
      <w:r>
        <w:rPr>
          <w:spacing w:val="-2"/>
          <w:sz w:val="24"/>
        </w:rPr>
        <w:t xml:space="preserve"> </w:t>
      </w:r>
      <w:r>
        <w:rPr>
          <w:sz w:val="24"/>
        </w:rPr>
        <w:t>avec</w:t>
      </w:r>
      <w:r>
        <w:rPr>
          <w:spacing w:val="-4"/>
          <w:sz w:val="24"/>
        </w:rPr>
        <w:t xml:space="preserve"> </w:t>
      </w:r>
      <w:r>
        <w:rPr>
          <w:sz w:val="24"/>
        </w:rPr>
        <w:t>un</w:t>
      </w:r>
      <w:r>
        <w:rPr>
          <w:spacing w:val="-3"/>
          <w:sz w:val="24"/>
        </w:rPr>
        <w:t xml:space="preserve"> </w:t>
      </w:r>
      <w:r>
        <w:rPr>
          <w:sz w:val="24"/>
        </w:rPr>
        <w:t>déclenchement,</w:t>
      </w:r>
      <w:r>
        <w:rPr>
          <w:spacing w:val="-2"/>
          <w:sz w:val="24"/>
        </w:rPr>
        <w:t xml:space="preserve"> </w:t>
      </w:r>
      <w:r>
        <w:rPr>
          <w:sz w:val="24"/>
        </w:rPr>
        <w:t>un</w:t>
      </w:r>
    </w:p>
    <w:p w:rsidR="007E390D" w:rsidRDefault="00DA782C">
      <w:pPr>
        <w:spacing w:before="158"/>
        <w:ind w:left="2097"/>
        <w:rPr>
          <w:sz w:val="24"/>
        </w:rPr>
      </w:pPr>
      <w:r>
        <w:rPr>
          <w:sz w:val="24"/>
        </w:rPr>
        <w:t>Déroulement</w:t>
      </w:r>
      <w:r>
        <w:rPr>
          <w:spacing w:val="-1"/>
          <w:sz w:val="24"/>
        </w:rPr>
        <w:t xml:space="preserve"> </w:t>
      </w:r>
      <w:r>
        <w:rPr>
          <w:sz w:val="24"/>
        </w:rPr>
        <w:t>et</w:t>
      </w:r>
      <w:r>
        <w:rPr>
          <w:spacing w:val="-1"/>
          <w:sz w:val="24"/>
        </w:rPr>
        <w:t xml:space="preserve"> </w:t>
      </w:r>
      <w:r>
        <w:rPr>
          <w:sz w:val="24"/>
        </w:rPr>
        <w:t>une</w:t>
      </w:r>
      <w:r>
        <w:rPr>
          <w:spacing w:val="-2"/>
          <w:sz w:val="24"/>
        </w:rPr>
        <w:t xml:space="preserve"> </w:t>
      </w:r>
      <w:r>
        <w:rPr>
          <w:sz w:val="24"/>
        </w:rPr>
        <w:t>fin,</w:t>
      </w:r>
      <w:r>
        <w:rPr>
          <w:spacing w:val="-5"/>
          <w:sz w:val="24"/>
        </w:rPr>
        <w:t xml:space="preserve"> </w:t>
      </w:r>
      <w:r>
        <w:rPr>
          <w:sz w:val="24"/>
        </w:rPr>
        <w:t>pour</w:t>
      </w:r>
      <w:r>
        <w:rPr>
          <w:spacing w:val="-3"/>
          <w:sz w:val="24"/>
        </w:rPr>
        <w:t xml:space="preserve"> </w:t>
      </w:r>
      <w:r>
        <w:rPr>
          <w:sz w:val="24"/>
        </w:rPr>
        <w:t>l’acteur</w:t>
      </w:r>
      <w:r>
        <w:rPr>
          <w:spacing w:val="-3"/>
          <w:sz w:val="24"/>
        </w:rPr>
        <w:t xml:space="preserve"> </w:t>
      </w:r>
      <w:r>
        <w:rPr>
          <w:sz w:val="24"/>
        </w:rPr>
        <w:t>qui</w:t>
      </w:r>
      <w:r>
        <w:rPr>
          <w:spacing w:val="-3"/>
          <w:sz w:val="24"/>
        </w:rPr>
        <w:t xml:space="preserve"> </w:t>
      </w:r>
      <w:r>
        <w:rPr>
          <w:sz w:val="24"/>
        </w:rPr>
        <w:t>l’initie.</w:t>
      </w:r>
    </w:p>
    <w:p w:rsidR="007E390D" w:rsidRDefault="007E390D">
      <w:pPr>
        <w:pStyle w:val="BodyText"/>
        <w:spacing w:before="2"/>
        <w:rPr>
          <w:sz w:val="25"/>
        </w:rPr>
      </w:pPr>
    </w:p>
    <w:p w:rsidR="007E390D" w:rsidRDefault="00DA782C">
      <w:pPr>
        <w:spacing w:line="360" w:lineRule="auto"/>
        <w:ind w:left="2097" w:right="1481" w:firstLine="357"/>
        <w:jc w:val="both"/>
        <w:rPr>
          <w:sz w:val="24"/>
        </w:rPr>
      </w:pPr>
      <w:r>
        <w:rPr>
          <w:b/>
          <w:sz w:val="24"/>
        </w:rPr>
        <w:t xml:space="preserve">Les relations </w:t>
      </w:r>
      <w:r>
        <w:rPr>
          <w:sz w:val="24"/>
        </w:rPr>
        <w:t>: Trois types de relations sont pris en charge par la norme UML</w:t>
      </w:r>
      <w:r>
        <w:rPr>
          <w:spacing w:val="-52"/>
          <w:sz w:val="24"/>
        </w:rPr>
        <w:t xml:space="preserve"> </w:t>
      </w:r>
      <w:r>
        <w:rPr>
          <w:sz w:val="24"/>
        </w:rPr>
        <w:t>et sont graphiquement représentées par des types particuliers de ces relations.</w:t>
      </w:r>
      <w:r>
        <w:rPr>
          <w:spacing w:val="1"/>
          <w:sz w:val="24"/>
        </w:rPr>
        <w:t xml:space="preserve"> </w:t>
      </w:r>
      <w:r>
        <w:rPr>
          <w:sz w:val="24"/>
        </w:rPr>
        <w:t>Les</w:t>
      </w:r>
      <w:r>
        <w:rPr>
          <w:spacing w:val="1"/>
          <w:sz w:val="24"/>
        </w:rPr>
        <w:t xml:space="preserve"> </w:t>
      </w:r>
      <w:r>
        <w:rPr>
          <w:sz w:val="24"/>
        </w:rPr>
        <w:t>relations</w:t>
      </w:r>
      <w:r>
        <w:rPr>
          <w:spacing w:val="1"/>
          <w:sz w:val="24"/>
        </w:rPr>
        <w:t xml:space="preserve"> </w:t>
      </w:r>
      <w:r>
        <w:rPr>
          <w:sz w:val="24"/>
        </w:rPr>
        <w:t>indiquent</w:t>
      </w:r>
      <w:r>
        <w:rPr>
          <w:spacing w:val="1"/>
          <w:sz w:val="24"/>
        </w:rPr>
        <w:t xml:space="preserve"> </w:t>
      </w:r>
      <w:r>
        <w:rPr>
          <w:sz w:val="24"/>
        </w:rPr>
        <w:t>que</w:t>
      </w:r>
      <w:r>
        <w:rPr>
          <w:spacing w:val="1"/>
          <w:sz w:val="24"/>
        </w:rPr>
        <w:t xml:space="preserve"> </w:t>
      </w:r>
      <w:r>
        <w:rPr>
          <w:sz w:val="24"/>
        </w:rPr>
        <w:t>le</w:t>
      </w:r>
      <w:r>
        <w:rPr>
          <w:spacing w:val="1"/>
          <w:sz w:val="24"/>
        </w:rPr>
        <w:t xml:space="preserve"> </w:t>
      </w:r>
      <w:r>
        <w:rPr>
          <w:sz w:val="24"/>
        </w:rPr>
        <w:t>cas</w:t>
      </w:r>
      <w:r>
        <w:rPr>
          <w:spacing w:val="1"/>
          <w:sz w:val="24"/>
        </w:rPr>
        <w:t xml:space="preserve"> </w:t>
      </w:r>
      <w:r>
        <w:rPr>
          <w:sz w:val="24"/>
        </w:rPr>
        <w:t>d'utilisation</w:t>
      </w:r>
      <w:r>
        <w:rPr>
          <w:spacing w:val="1"/>
          <w:sz w:val="24"/>
        </w:rPr>
        <w:t xml:space="preserve"> </w:t>
      </w:r>
      <w:r>
        <w:rPr>
          <w:sz w:val="24"/>
        </w:rPr>
        <w:t>source</w:t>
      </w:r>
      <w:r>
        <w:rPr>
          <w:spacing w:val="1"/>
          <w:sz w:val="24"/>
        </w:rPr>
        <w:t xml:space="preserve"> </w:t>
      </w:r>
      <w:r>
        <w:rPr>
          <w:sz w:val="24"/>
        </w:rPr>
        <w:t>présente</w:t>
      </w:r>
      <w:r>
        <w:rPr>
          <w:spacing w:val="1"/>
          <w:sz w:val="24"/>
        </w:rPr>
        <w:t xml:space="preserve"> </w:t>
      </w:r>
      <w:r>
        <w:rPr>
          <w:sz w:val="24"/>
        </w:rPr>
        <w:t>les</w:t>
      </w:r>
      <w:r>
        <w:rPr>
          <w:spacing w:val="1"/>
          <w:sz w:val="24"/>
        </w:rPr>
        <w:t xml:space="preserve"> </w:t>
      </w:r>
      <w:r>
        <w:rPr>
          <w:sz w:val="24"/>
        </w:rPr>
        <w:t>mêmes</w:t>
      </w:r>
      <w:r>
        <w:rPr>
          <w:spacing w:val="1"/>
          <w:sz w:val="24"/>
        </w:rPr>
        <w:t xml:space="preserve"> </w:t>
      </w:r>
      <w:r>
        <w:rPr>
          <w:spacing w:val="-1"/>
          <w:sz w:val="24"/>
        </w:rPr>
        <w:t>conditions</w:t>
      </w:r>
      <w:r>
        <w:rPr>
          <w:spacing w:val="-13"/>
          <w:sz w:val="24"/>
        </w:rPr>
        <w:t xml:space="preserve"> </w:t>
      </w:r>
      <w:r>
        <w:rPr>
          <w:spacing w:val="-1"/>
          <w:sz w:val="24"/>
        </w:rPr>
        <w:t>d'exécution</w:t>
      </w:r>
      <w:r>
        <w:rPr>
          <w:spacing w:val="-9"/>
          <w:sz w:val="24"/>
        </w:rPr>
        <w:t xml:space="preserve"> </w:t>
      </w:r>
      <w:r>
        <w:rPr>
          <w:sz w:val="24"/>
        </w:rPr>
        <w:t>que</w:t>
      </w:r>
      <w:r>
        <w:rPr>
          <w:spacing w:val="-8"/>
          <w:sz w:val="24"/>
        </w:rPr>
        <w:t xml:space="preserve"> </w:t>
      </w:r>
      <w:r>
        <w:rPr>
          <w:sz w:val="24"/>
        </w:rPr>
        <w:t>le</w:t>
      </w:r>
      <w:r>
        <w:rPr>
          <w:spacing w:val="-12"/>
          <w:sz w:val="24"/>
        </w:rPr>
        <w:t xml:space="preserve"> </w:t>
      </w:r>
      <w:r>
        <w:rPr>
          <w:sz w:val="24"/>
        </w:rPr>
        <w:t>cas</w:t>
      </w:r>
      <w:r>
        <w:rPr>
          <w:spacing w:val="-9"/>
          <w:sz w:val="24"/>
        </w:rPr>
        <w:t xml:space="preserve"> </w:t>
      </w:r>
      <w:r>
        <w:rPr>
          <w:sz w:val="24"/>
        </w:rPr>
        <w:t>issu.</w:t>
      </w:r>
      <w:r>
        <w:rPr>
          <w:spacing w:val="-13"/>
          <w:sz w:val="24"/>
        </w:rPr>
        <w:t xml:space="preserve"> </w:t>
      </w:r>
      <w:r>
        <w:rPr>
          <w:sz w:val="24"/>
        </w:rPr>
        <w:t>Une</w:t>
      </w:r>
      <w:r>
        <w:rPr>
          <w:spacing w:val="-12"/>
          <w:sz w:val="24"/>
        </w:rPr>
        <w:t xml:space="preserve"> </w:t>
      </w:r>
      <w:r>
        <w:rPr>
          <w:sz w:val="24"/>
        </w:rPr>
        <w:t>relation</w:t>
      </w:r>
      <w:r>
        <w:rPr>
          <w:spacing w:val="-8"/>
          <w:sz w:val="24"/>
        </w:rPr>
        <w:t xml:space="preserve"> </w:t>
      </w:r>
      <w:r>
        <w:rPr>
          <w:sz w:val="24"/>
        </w:rPr>
        <w:t>simple</w:t>
      </w:r>
      <w:r>
        <w:rPr>
          <w:spacing w:val="-9"/>
          <w:sz w:val="24"/>
        </w:rPr>
        <w:t xml:space="preserve"> </w:t>
      </w:r>
      <w:r>
        <w:rPr>
          <w:sz w:val="24"/>
        </w:rPr>
        <w:t>entre</w:t>
      </w:r>
      <w:r>
        <w:rPr>
          <w:spacing w:val="-11"/>
          <w:sz w:val="24"/>
        </w:rPr>
        <w:t xml:space="preserve"> </w:t>
      </w:r>
      <w:r>
        <w:rPr>
          <w:sz w:val="24"/>
        </w:rPr>
        <w:t>un</w:t>
      </w:r>
      <w:r>
        <w:rPr>
          <w:spacing w:val="-11"/>
          <w:sz w:val="24"/>
        </w:rPr>
        <w:t xml:space="preserve"> </w:t>
      </w:r>
      <w:r>
        <w:rPr>
          <w:sz w:val="24"/>
        </w:rPr>
        <w:t>acteur</w:t>
      </w:r>
      <w:r>
        <w:rPr>
          <w:spacing w:val="-11"/>
          <w:sz w:val="24"/>
        </w:rPr>
        <w:t xml:space="preserve"> </w:t>
      </w:r>
      <w:r>
        <w:rPr>
          <w:sz w:val="24"/>
        </w:rPr>
        <w:t>et</w:t>
      </w:r>
      <w:r>
        <w:rPr>
          <w:spacing w:val="-11"/>
          <w:sz w:val="24"/>
        </w:rPr>
        <w:t xml:space="preserve"> </w:t>
      </w:r>
      <w:r>
        <w:rPr>
          <w:sz w:val="24"/>
        </w:rPr>
        <w:t>une</w:t>
      </w:r>
      <w:r>
        <w:rPr>
          <w:spacing w:val="-52"/>
          <w:sz w:val="24"/>
        </w:rPr>
        <w:t xml:space="preserve"> </w:t>
      </w:r>
      <w:r>
        <w:rPr>
          <w:sz w:val="24"/>
        </w:rPr>
        <w:t>utilisation</w:t>
      </w:r>
      <w:r>
        <w:rPr>
          <w:spacing w:val="-1"/>
          <w:sz w:val="24"/>
        </w:rPr>
        <w:t xml:space="preserve"> </w:t>
      </w:r>
      <w:r>
        <w:rPr>
          <w:sz w:val="24"/>
        </w:rPr>
        <w:t>est</w:t>
      </w:r>
      <w:r>
        <w:rPr>
          <w:spacing w:val="-1"/>
          <w:sz w:val="24"/>
        </w:rPr>
        <w:t xml:space="preserve"> </w:t>
      </w:r>
      <w:r>
        <w:rPr>
          <w:sz w:val="24"/>
        </w:rPr>
        <w:t>un</w:t>
      </w:r>
      <w:r>
        <w:rPr>
          <w:spacing w:val="-1"/>
          <w:sz w:val="24"/>
        </w:rPr>
        <w:t xml:space="preserve"> </w:t>
      </w:r>
      <w:r>
        <w:rPr>
          <w:sz w:val="24"/>
        </w:rPr>
        <w:t>trait simple.</w:t>
      </w:r>
    </w:p>
    <w:p w:rsidR="007E390D" w:rsidRDefault="007E390D">
      <w:pPr>
        <w:spacing w:line="360" w:lineRule="auto"/>
        <w:jc w:val="both"/>
        <w:rPr>
          <w:sz w:val="24"/>
        </w:rPr>
        <w:sectPr w:rsidR="007E390D">
          <w:pgSz w:w="12240" w:h="15840"/>
          <w:pgMar w:top="1400" w:right="360" w:bottom="1280" w:left="500" w:header="0" w:footer="918" w:gutter="0"/>
          <w:cols w:space="720"/>
        </w:sectPr>
      </w:pPr>
    </w:p>
    <w:p w:rsidR="007E390D" w:rsidRDefault="007E390D">
      <w:pPr>
        <w:pStyle w:val="BodyText"/>
        <w:rPr>
          <w:sz w:val="20"/>
        </w:rPr>
      </w:pPr>
    </w:p>
    <w:p w:rsidR="007E390D" w:rsidRDefault="007E390D">
      <w:pPr>
        <w:pStyle w:val="BodyText"/>
        <w:rPr>
          <w:sz w:val="20"/>
        </w:rPr>
      </w:pPr>
    </w:p>
    <w:p w:rsidR="007E390D" w:rsidRDefault="007E390D">
      <w:pPr>
        <w:pStyle w:val="BodyText"/>
        <w:spacing w:before="11"/>
        <w:rPr>
          <w:sz w:val="16"/>
        </w:rPr>
      </w:pPr>
    </w:p>
    <w:p w:rsidR="007E390D" w:rsidRDefault="007E390D">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5432A1" w:rsidRDefault="005432A1">
      <w:pPr>
        <w:pStyle w:val="BodyText"/>
        <w:ind w:left="1168"/>
        <w:rPr>
          <w:sz w:val="20"/>
        </w:rPr>
      </w:pPr>
    </w:p>
    <w:p w:rsidR="007E390D" w:rsidRDefault="007E390D">
      <w:pPr>
        <w:pStyle w:val="BodyText"/>
        <w:rPr>
          <w:sz w:val="20"/>
        </w:rPr>
      </w:pPr>
    </w:p>
    <w:p w:rsidR="007E390D" w:rsidRDefault="007E390D">
      <w:pPr>
        <w:pStyle w:val="BodyText"/>
        <w:rPr>
          <w:sz w:val="28"/>
        </w:rPr>
      </w:pPr>
    </w:p>
    <w:p w:rsidR="007E390D" w:rsidRDefault="00DA782C">
      <w:pPr>
        <w:pStyle w:val="Heading2"/>
        <w:numPr>
          <w:ilvl w:val="1"/>
          <w:numId w:val="4"/>
        </w:numPr>
        <w:tabs>
          <w:tab w:val="left" w:pos="2094"/>
          <w:tab w:val="left" w:pos="2095"/>
        </w:tabs>
        <w:spacing w:before="92"/>
        <w:ind w:left="2094" w:hanging="728"/>
        <w:jc w:val="left"/>
      </w:pPr>
      <w:bookmarkStart w:id="50" w:name="_bookmark11"/>
      <w:bookmarkEnd w:id="50"/>
      <w:r>
        <w:t>Diagramme</w:t>
      </w:r>
      <w:r>
        <w:rPr>
          <w:spacing w:val="-3"/>
        </w:rPr>
        <w:t xml:space="preserve"> </w:t>
      </w:r>
      <w:r>
        <w:t>de</w:t>
      </w:r>
      <w:r>
        <w:rPr>
          <w:spacing w:val="-4"/>
        </w:rPr>
        <w:t xml:space="preserve"> </w:t>
      </w:r>
      <w:r>
        <w:t>cas</w:t>
      </w:r>
      <w:r>
        <w:rPr>
          <w:spacing w:val="-2"/>
        </w:rPr>
        <w:t xml:space="preserve"> </w:t>
      </w:r>
      <w:r>
        <w:t>d’utilisation</w:t>
      </w:r>
      <w:r>
        <w:rPr>
          <w:spacing w:val="-3"/>
        </w:rPr>
        <w:t xml:space="preserve"> </w:t>
      </w:r>
      <w:r>
        <w:t>de</w:t>
      </w:r>
      <w:r>
        <w:rPr>
          <w:spacing w:val="-3"/>
        </w:rPr>
        <w:t xml:space="preserve"> </w:t>
      </w:r>
      <w:r>
        <w:t>notre</w:t>
      </w:r>
      <w:r>
        <w:rPr>
          <w:spacing w:val="-6"/>
        </w:rPr>
        <w:t xml:space="preserve"> </w:t>
      </w:r>
      <w:r>
        <w:t>site</w:t>
      </w:r>
      <w:r>
        <w:rPr>
          <w:spacing w:val="-3"/>
        </w:rPr>
        <w:t xml:space="preserve"> </w:t>
      </w:r>
      <w:r>
        <w:t>web</w:t>
      </w:r>
    </w:p>
    <w:p w:rsidR="007E390D" w:rsidRDefault="007E390D">
      <w:pPr>
        <w:pStyle w:val="BodyText"/>
        <w:rPr>
          <w:rFonts w:ascii="Times New Roman"/>
          <w:b/>
          <w:sz w:val="30"/>
        </w:rPr>
      </w:pPr>
    </w:p>
    <w:p w:rsidR="007E390D" w:rsidRDefault="007E390D">
      <w:pPr>
        <w:pStyle w:val="BodyText"/>
        <w:rPr>
          <w:rFonts w:ascii="Times New Roman"/>
          <w:b/>
          <w:sz w:val="30"/>
        </w:rPr>
      </w:pPr>
    </w:p>
    <w:p w:rsidR="007E390D" w:rsidRDefault="007E390D">
      <w:pPr>
        <w:pStyle w:val="BodyText"/>
        <w:spacing w:before="1"/>
        <w:rPr>
          <w:rFonts w:ascii="Times New Roman"/>
          <w:b/>
          <w:sz w:val="41"/>
        </w:rPr>
      </w:pPr>
    </w:p>
    <w:p w:rsidR="00DE6974" w:rsidRDefault="00DA782C" w:rsidP="00DE6974">
      <w:pPr>
        <w:spacing w:line="357" w:lineRule="auto"/>
        <w:ind w:left="916" w:right="1466"/>
        <w:rPr>
          <w:rFonts w:ascii="Times New Roman" w:hAnsi="Times New Roman"/>
          <w:sz w:val="24"/>
        </w:rPr>
      </w:pPr>
      <w:r>
        <w:rPr>
          <w:rFonts w:ascii="Times New Roman" w:hAnsi="Times New Roman"/>
          <w:b/>
          <w:sz w:val="24"/>
          <w:u w:val="thick"/>
        </w:rPr>
        <w:t>Le Client (</w:t>
      </w:r>
      <w:r w:rsidR="00327C15">
        <w:rPr>
          <w:rFonts w:ascii="Times New Roman" w:hAnsi="Times New Roman"/>
          <w:b/>
          <w:sz w:val="24"/>
          <w:u w:val="thick"/>
        </w:rPr>
        <w:t>Customer</w:t>
      </w:r>
      <w:r>
        <w:rPr>
          <w:rFonts w:ascii="Times New Roman" w:hAnsi="Times New Roman"/>
          <w:b/>
          <w:sz w:val="24"/>
          <w:u w:val="thick"/>
        </w:rPr>
        <w:t>)</w:t>
      </w:r>
      <w:r>
        <w:rPr>
          <w:rFonts w:ascii="Times New Roman" w:hAnsi="Times New Roman"/>
          <w:b/>
          <w:sz w:val="24"/>
        </w:rPr>
        <w:t xml:space="preserve"> </w:t>
      </w:r>
      <w:r>
        <w:rPr>
          <w:rFonts w:ascii="Times New Roman" w:hAnsi="Times New Roman"/>
          <w:sz w:val="24"/>
        </w:rPr>
        <w:t>: cet acteur est un visiteur</w:t>
      </w:r>
      <w:r w:rsidR="00DE6974">
        <w:rPr>
          <w:rFonts w:ascii="Times New Roman" w:hAnsi="Times New Roman"/>
          <w:sz w:val="24"/>
        </w:rPr>
        <w:t xml:space="preserve"> il peut lire des mangas sans créer un compte, si vous </w:t>
      </w:r>
      <w:r>
        <w:rPr>
          <w:rFonts w:ascii="Times New Roman" w:hAnsi="Times New Roman"/>
          <w:sz w:val="24"/>
        </w:rPr>
        <w:t xml:space="preserve"> </w:t>
      </w:r>
      <w:r w:rsidR="00DE6974">
        <w:rPr>
          <w:rFonts w:ascii="Times New Roman" w:hAnsi="Times New Roman"/>
          <w:sz w:val="24"/>
        </w:rPr>
        <w:t>créer un compte peut être joint en cas d’avis de nouveaux chapitres dans le mangas préféré</w:t>
      </w:r>
    </w:p>
    <w:p w:rsidR="007E390D" w:rsidRDefault="00DA782C" w:rsidP="00DE6974">
      <w:pPr>
        <w:spacing w:line="357" w:lineRule="auto"/>
        <w:ind w:left="916" w:right="1466"/>
        <w:rPr>
          <w:rFonts w:ascii="Times New Roman" w:hAnsi="Times New Roman"/>
          <w:sz w:val="24"/>
        </w:rPr>
      </w:pPr>
      <w:r>
        <w:rPr>
          <w:rFonts w:ascii="Times New Roman" w:hAnsi="Times New Roman"/>
          <w:b/>
          <w:sz w:val="24"/>
          <w:u w:val="thick"/>
        </w:rPr>
        <w:t>L’administrateur (admin)</w:t>
      </w:r>
      <w:r>
        <w:rPr>
          <w:rFonts w:ascii="Times New Roman" w:hAnsi="Times New Roman"/>
          <w:b/>
          <w:sz w:val="24"/>
        </w:rPr>
        <w:t xml:space="preserve"> </w:t>
      </w:r>
      <w:r>
        <w:rPr>
          <w:rFonts w:ascii="Times New Roman" w:hAnsi="Times New Roman"/>
          <w:sz w:val="24"/>
        </w:rPr>
        <w:t>: pour les sites web on l’appelle généralement « le webmaster ».</w:t>
      </w:r>
      <w:r>
        <w:rPr>
          <w:rFonts w:ascii="Times New Roman" w:hAnsi="Times New Roman"/>
          <w:spacing w:val="1"/>
          <w:sz w:val="24"/>
        </w:rPr>
        <w:t xml:space="preserve"> </w:t>
      </w:r>
      <w:r>
        <w:rPr>
          <w:rFonts w:ascii="Times New Roman" w:hAnsi="Times New Roman"/>
          <w:sz w:val="24"/>
        </w:rPr>
        <w:t>C’est celui qui assure le dynamisme du site et veill</w:t>
      </w:r>
      <w:r w:rsidR="005432A1">
        <w:rPr>
          <w:rFonts w:ascii="Times New Roman" w:hAnsi="Times New Roman"/>
          <w:sz w:val="24"/>
        </w:rPr>
        <w:t xml:space="preserve">e sur les mises à jour des </w:t>
      </w:r>
      <w:r w:rsidR="00327C15">
        <w:rPr>
          <w:rFonts w:ascii="Times New Roman" w:hAnsi="Times New Roman"/>
          <w:sz w:val="24"/>
        </w:rPr>
        <w:t>Mangas.</w:t>
      </w:r>
    </w:p>
    <w:p w:rsidR="00F56F31" w:rsidRDefault="00F56F31" w:rsidP="00DE6974">
      <w:pPr>
        <w:spacing w:line="357" w:lineRule="auto"/>
        <w:ind w:left="916" w:right="1466"/>
        <w:rPr>
          <w:rFonts w:ascii="Times New Roman" w:hAnsi="Times New Roman"/>
          <w:sz w:val="24"/>
        </w:rPr>
      </w:pPr>
    </w:p>
    <w:p w:rsidR="00F56F31" w:rsidRDefault="00F56F31" w:rsidP="00DE6974">
      <w:pPr>
        <w:spacing w:line="357" w:lineRule="auto"/>
        <w:ind w:left="916" w:right="1466"/>
        <w:rPr>
          <w:rFonts w:ascii="Times New Roman" w:hAnsi="Times New Roman"/>
          <w:sz w:val="24"/>
        </w:rPr>
      </w:pPr>
    </w:p>
    <w:p w:rsidR="00F56F31" w:rsidRDefault="00F56F31" w:rsidP="00DE6974">
      <w:pPr>
        <w:spacing w:line="357" w:lineRule="auto"/>
        <w:ind w:left="916" w:right="1466"/>
        <w:rPr>
          <w:rFonts w:ascii="Times New Roman" w:hAnsi="Times New Roman"/>
          <w:sz w:val="24"/>
        </w:rPr>
        <w:sectPr w:rsidR="00F56F31">
          <w:pgSz w:w="12240" w:h="15840"/>
          <w:pgMar w:top="1500" w:right="360" w:bottom="1280" w:left="500" w:header="0" w:footer="918" w:gutter="0"/>
          <w:cols w:space="720"/>
        </w:sectPr>
      </w:pPr>
      <w:r>
        <w:rPr>
          <w:noProof/>
          <w:sz w:val="20"/>
          <w:lang w:val="en-US"/>
        </w:rPr>
        <w:lastRenderedPageBreak/>
        <w:drawing>
          <wp:anchor distT="0" distB="0" distL="114300" distR="114300" simplePos="0" relativeHeight="251669504" behindDoc="1" locked="0" layoutInCell="1" allowOverlap="1" wp14:anchorId="36A18291" wp14:editId="6D1AD2DC">
            <wp:simplePos x="0" y="0"/>
            <wp:positionH relativeFrom="column">
              <wp:posOffset>0</wp:posOffset>
            </wp:positionH>
            <wp:positionV relativeFrom="paragraph">
              <wp:posOffset>256540</wp:posOffset>
            </wp:positionV>
            <wp:extent cx="7226300" cy="6529070"/>
            <wp:effectExtent l="0" t="0" r="0" b="5080"/>
            <wp:wrapTight wrapText="bothSides">
              <wp:wrapPolygon edited="0">
                <wp:start x="0" y="0"/>
                <wp:lineTo x="0" y="21554"/>
                <wp:lineTo x="21524" y="21554"/>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cas utilisation mangabest.png"/>
                    <pic:cNvPicPr/>
                  </pic:nvPicPr>
                  <pic:blipFill>
                    <a:blip r:embed="rId14">
                      <a:extLst>
                        <a:ext uri="{28A0092B-C50C-407E-A947-70E740481C1C}">
                          <a14:useLocalDpi xmlns:a14="http://schemas.microsoft.com/office/drawing/2010/main" val="0"/>
                        </a:ext>
                      </a:extLst>
                    </a:blip>
                    <a:stretch>
                      <a:fillRect/>
                    </a:stretch>
                  </pic:blipFill>
                  <pic:spPr>
                    <a:xfrm>
                      <a:off x="0" y="0"/>
                      <a:ext cx="7226300" cy="6529070"/>
                    </a:xfrm>
                    <a:prstGeom prst="rect">
                      <a:avLst/>
                    </a:prstGeom>
                  </pic:spPr>
                </pic:pic>
              </a:graphicData>
            </a:graphic>
          </wp:anchor>
        </w:drawing>
      </w:r>
    </w:p>
    <w:p w:rsidR="00F141E8" w:rsidRDefault="00F141E8">
      <w:pPr>
        <w:rPr>
          <w:rFonts w:ascii="Times New Roman"/>
          <w:sz w:val="17"/>
        </w:rPr>
      </w:pPr>
    </w:p>
    <w:p w:rsidR="00F141E8" w:rsidRDefault="00F141E8" w:rsidP="00F141E8">
      <w:pPr>
        <w:pStyle w:val="Heading2"/>
        <w:numPr>
          <w:ilvl w:val="0"/>
          <w:numId w:val="15"/>
        </w:numPr>
        <w:tabs>
          <w:tab w:val="left" w:pos="1738"/>
        </w:tabs>
        <w:spacing w:before="75"/>
        <w:rPr>
          <w:rFonts w:ascii="Arial"/>
        </w:rPr>
      </w:pPr>
      <w:r>
        <w:rPr>
          <w:sz w:val="17"/>
        </w:rPr>
        <w:tab/>
      </w:r>
      <w:r>
        <w:rPr>
          <w:rFonts w:ascii="Arial"/>
          <w:color w:val="1B2B68"/>
        </w:rPr>
        <w:t>Diagramme</w:t>
      </w:r>
      <w:r>
        <w:rPr>
          <w:rFonts w:ascii="Arial"/>
          <w:color w:val="1B2B68"/>
          <w:spacing w:val="-5"/>
        </w:rPr>
        <w:t xml:space="preserve"> </w:t>
      </w:r>
      <w:r>
        <w:rPr>
          <w:rFonts w:ascii="Arial"/>
          <w:color w:val="1B2B68"/>
        </w:rPr>
        <w:t>de</w:t>
      </w:r>
      <w:r>
        <w:rPr>
          <w:rFonts w:ascii="Arial"/>
          <w:color w:val="1B2B68"/>
          <w:spacing w:val="-2"/>
        </w:rPr>
        <w:t xml:space="preserve"> </w:t>
      </w:r>
      <w:r>
        <w:rPr>
          <w:rFonts w:ascii="Arial"/>
          <w:color w:val="1B2B68"/>
        </w:rPr>
        <w:t>classe</w:t>
      </w:r>
      <w:r>
        <w:rPr>
          <w:rFonts w:ascii="Arial"/>
          <w:color w:val="1B2B68"/>
          <w:spacing w:val="-2"/>
        </w:rPr>
        <w:t xml:space="preserve"> </w:t>
      </w:r>
      <w:r>
        <w:rPr>
          <w:rFonts w:ascii="Arial"/>
          <w:color w:val="1B2B68"/>
        </w:rPr>
        <w:t>:</w:t>
      </w:r>
    </w:p>
    <w:p w:rsidR="00F141E8" w:rsidRDefault="00F141E8" w:rsidP="00F141E8">
      <w:pPr>
        <w:pStyle w:val="BodyText"/>
        <w:spacing w:before="4"/>
        <w:rPr>
          <w:rFonts w:ascii="Arial"/>
          <w:b/>
          <w:sz w:val="24"/>
        </w:rPr>
      </w:pPr>
    </w:p>
    <w:p w:rsidR="00F141E8" w:rsidRDefault="00F141E8" w:rsidP="00F141E8">
      <w:pPr>
        <w:pStyle w:val="ListParagraph"/>
        <w:numPr>
          <w:ilvl w:val="1"/>
          <w:numId w:val="15"/>
        </w:numPr>
        <w:tabs>
          <w:tab w:val="left" w:pos="2458"/>
        </w:tabs>
        <w:spacing w:before="1"/>
        <w:ind w:hanging="364"/>
        <w:jc w:val="left"/>
        <w:rPr>
          <w:rFonts w:ascii="Times New Roman" w:hAnsi="Times New Roman"/>
          <w:b/>
          <w:sz w:val="24"/>
        </w:rPr>
      </w:pPr>
      <w:bookmarkStart w:id="51" w:name="_bookmark13"/>
      <w:bookmarkEnd w:id="51"/>
      <w:r>
        <w:rPr>
          <w:rFonts w:ascii="Times New Roman" w:hAnsi="Times New Roman"/>
          <w:b/>
          <w:sz w:val="24"/>
        </w:rPr>
        <w:t>Définition</w:t>
      </w:r>
      <w:r>
        <w:rPr>
          <w:rFonts w:ascii="Times New Roman" w:hAnsi="Times New Roman"/>
          <w:b/>
          <w:spacing w:val="-1"/>
          <w:sz w:val="24"/>
        </w:rPr>
        <w:t xml:space="preserve"> </w:t>
      </w:r>
      <w:r>
        <w:rPr>
          <w:rFonts w:ascii="Times New Roman" w:hAnsi="Times New Roman"/>
          <w:b/>
          <w:sz w:val="24"/>
        </w:rPr>
        <w:t>:</w:t>
      </w:r>
    </w:p>
    <w:p w:rsidR="00F141E8" w:rsidRDefault="00F141E8" w:rsidP="00F141E8">
      <w:pPr>
        <w:spacing w:before="268" w:line="360" w:lineRule="auto"/>
        <w:ind w:left="2457" w:right="1856"/>
        <w:rPr>
          <w:sz w:val="24"/>
        </w:rPr>
      </w:pPr>
      <w:r>
        <w:rPr>
          <w:sz w:val="24"/>
        </w:rPr>
        <w:t>Un diagramme de classes UML décrit les structures d'objets et</w:t>
      </w:r>
      <w:r>
        <w:rPr>
          <w:spacing w:val="1"/>
          <w:sz w:val="24"/>
        </w:rPr>
        <w:t xml:space="preserve"> </w:t>
      </w:r>
      <w:r>
        <w:rPr>
          <w:sz w:val="24"/>
        </w:rPr>
        <w:t>d'informations utilisées sur notre site web, à la fois en interne et en</w:t>
      </w:r>
      <w:r>
        <w:rPr>
          <w:spacing w:val="1"/>
          <w:sz w:val="24"/>
        </w:rPr>
        <w:t xml:space="preserve"> </w:t>
      </w:r>
      <w:r>
        <w:rPr>
          <w:sz w:val="24"/>
        </w:rPr>
        <w:t>communication avec ses utilisateurs. Il décrit les informations sans faire</w:t>
      </w:r>
      <w:r>
        <w:rPr>
          <w:spacing w:val="1"/>
          <w:sz w:val="24"/>
        </w:rPr>
        <w:t xml:space="preserve"> </w:t>
      </w:r>
      <w:r>
        <w:rPr>
          <w:sz w:val="24"/>
        </w:rPr>
        <w:t>référence à une implémentation particulière. Ses classes et relations</w:t>
      </w:r>
      <w:r>
        <w:rPr>
          <w:spacing w:val="1"/>
          <w:sz w:val="24"/>
        </w:rPr>
        <w:t xml:space="preserve"> </w:t>
      </w:r>
      <w:r>
        <w:rPr>
          <w:sz w:val="24"/>
        </w:rPr>
        <w:t>peuvent être implémentées de nombreuses manières, comme les tables</w:t>
      </w:r>
      <w:r>
        <w:rPr>
          <w:spacing w:val="-52"/>
          <w:sz w:val="24"/>
        </w:rPr>
        <w:t xml:space="preserve"> </w:t>
      </w:r>
      <w:r>
        <w:rPr>
          <w:sz w:val="24"/>
        </w:rPr>
        <w:t>de</w:t>
      </w:r>
      <w:r>
        <w:rPr>
          <w:spacing w:val="-2"/>
          <w:sz w:val="24"/>
        </w:rPr>
        <w:t xml:space="preserve"> </w:t>
      </w:r>
      <w:r>
        <w:rPr>
          <w:sz w:val="24"/>
        </w:rPr>
        <w:t>bases de</w:t>
      </w:r>
      <w:r>
        <w:rPr>
          <w:spacing w:val="-1"/>
          <w:sz w:val="24"/>
        </w:rPr>
        <w:t xml:space="preserve"> </w:t>
      </w:r>
      <w:r>
        <w:rPr>
          <w:sz w:val="24"/>
        </w:rPr>
        <w:t>données.</w:t>
      </w:r>
    </w:p>
    <w:p w:rsidR="00F141E8" w:rsidRDefault="00F141E8" w:rsidP="00F141E8">
      <w:pPr>
        <w:pStyle w:val="BodyText"/>
        <w:rPr>
          <w:sz w:val="24"/>
        </w:rPr>
      </w:pPr>
    </w:p>
    <w:p w:rsidR="00F141E8" w:rsidRDefault="00F141E8" w:rsidP="00F141E8">
      <w:pPr>
        <w:pStyle w:val="BodyText"/>
        <w:rPr>
          <w:sz w:val="24"/>
        </w:rPr>
      </w:pPr>
    </w:p>
    <w:p w:rsidR="00F141E8" w:rsidRDefault="00F141E8" w:rsidP="00F141E8">
      <w:pPr>
        <w:pStyle w:val="BodyText"/>
        <w:spacing w:before="8"/>
        <w:rPr>
          <w:sz w:val="34"/>
        </w:rPr>
      </w:pPr>
    </w:p>
    <w:p w:rsidR="00F141E8" w:rsidRDefault="00F141E8" w:rsidP="00F141E8">
      <w:pPr>
        <w:pStyle w:val="Heading2"/>
        <w:numPr>
          <w:ilvl w:val="1"/>
          <w:numId w:val="15"/>
        </w:numPr>
        <w:tabs>
          <w:tab w:val="left" w:pos="2458"/>
        </w:tabs>
        <w:ind w:hanging="364"/>
        <w:jc w:val="left"/>
      </w:pPr>
      <w:bookmarkStart w:id="52" w:name="_bookmark14"/>
      <w:bookmarkEnd w:id="52"/>
      <w:r>
        <w:t>Diagramme</w:t>
      </w:r>
      <w:r>
        <w:rPr>
          <w:spacing w:val="-2"/>
        </w:rPr>
        <w:t xml:space="preserve"> </w:t>
      </w:r>
      <w:r>
        <w:t>de</w:t>
      </w:r>
      <w:r>
        <w:rPr>
          <w:spacing w:val="-3"/>
        </w:rPr>
        <w:t xml:space="preserve"> </w:t>
      </w:r>
      <w:r>
        <w:t>classe</w:t>
      </w:r>
      <w:r>
        <w:rPr>
          <w:spacing w:val="-2"/>
        </w:rPr>
        <w:t xml:space="preserve"> </w:t>
      </w:r>
      <w:r>
        <w:t>de</w:t>
      </w:r>
      <w:r>
        <w:rPr>
          <w:spacing w:val="-2"/>
        </w:rPr>
        <w:t xml:space="preserve"> </w:t>
      </w:r>
      <w:r>
        <w:t>notre</w:t>
      </w:r>
      <w:r>
        <w:rPr>
          <w:spacing w:val="-2"/>
        </w:rPr>
        <w:t xml:space="preserve"> </w:t>
      </w:r>
      <w:r>
        <w:t>site</w:t>
      </w:r>
      <w:r>
        <w:rPr>
          <w:spacing w:val="-2"/>
        </w:rPr>
        <w:t xml:space="preserve"> </w:t>
      </w:r>
      <w:r>
        <w:t>web</w:t>
      </w:r>
      <w:r>
        <w:rPr>
          <w:spacing w:val="-2"/>
        </w:rPr>
        <w:t xml:space="preserve"> </w:t>
      </w:r>
      <w:r>
        <w:t>:</w:t>
      </w:r>
    </w:p>
    <w:p w:rsidR="00F141E8" w:rsidRDefault="00F141E8" w:rsidP="00F141E8">
      <w:pPr>
        <w:tabs>
          <w:tab w:val="left" w:pos="1148"/>
        </w:tabs>
        <w:rPr>
          <w:rFonts w:ascii="Times New Roman"/>
          <w:sz w:val="17"/>
        </w:rPr>
      </w:pPr>
    </w:p>
    <w:p w:rsidR="007E390D" w:rsidRPr="00F141E8" w:rsidRDefault="007E390D" w:rsidP="00F141E8">
      <w:pPr>
        <w:tabs>
          <w:tab w:val="left" w:pos="1148"/>
        </w:tabs>
        <w:rPr>
          <w:rFonts w:ascii="Times New Roman"/>
          <w:sz w:val="17"/>
        </w:rPr>
        <w:sectPr w:rsidR="007E390D" w:rsidRPr="00F141E8">
          <w:pgSz w:w="12240" w:h="15840"/>
          <w:pgMar w:top="1500" w:right="360" w:bottom="1100" w:left="500" w:header="0" w:footer="918" w:gutter="0"/>
          <w:cols w:space="720"/>
        </w:sectPr>
      </w:pPr>
    </w:p>
    <w:p w:rsidR="007E390D" w:rsidDel="000F5A0A" w:rsidRDefault="00F87EB7">
      <w:pPr>
        <w:rPr>
          <w:del w:id="53" w:author="youcode" w:date="2022-06-03T11:48:00Z"/>
        </w:rPr>
        <w:sectPr w:rsidR="007E390D" w:rsidDel="000F5A0A">
          <w:pgSz w:w="12240" w:h="15840"/>
          <w:pgMar w:top="1340" w:right="360" w:bottom="1100" w:left="500" w:header="0" w:footer="918" w:gutter="0"/>
          <w:cols w:space="720"/>
        </w:sectPr>
      </w:pPr>
      <w:bookmarkStart w:id="54" w:name="_bookmark12"/>
      <w:bookmarkEnd w:id="54"/>
      <w:ins w:id="55" w:author="youcode" w:date="2022-06-22T16:05:00Z">
        <w:r>
          <w:rPr>
            <w:noProof/>
            <w:lang w:val="en-US"/>
          </w:rPr>
          <w:lastRenderedPageBreak/>
          <w:drawing>
            <wp:inline distT="0" distB="0" distL="0" distR="0">
              <wp:extent cx="7226300" cy="6191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 vierge.png"/>
                      <pic:cNvPicPr/>
                    </pic:nvPicPr>
                    <pic:blipFill>
                      <a:blip r:embed="rId15">
                        <a:extLst>
                          <a:ext uri="{28A0092B-C50C-407E-A947-70E740481C1C}">
                            <a14:useLocalDpi xmlns:a14="http://schemas.microsoft.com/office/drawing/2010/main" val="0"/>
                          </a:ext>
                        </a:extLst>
                      </a:blip>
                      <a:stretch>
                        <a:fillRect/>
                      </a:stretch>
                    </pic:blipFill>
                    <pic:spPr>
                      <a:xfrm>
                        <a:off x="0" y="0"/>
                        <a:ext cx="7226300" cy="6191885"/>
                      </a:xfrm>
                      <a:prstGeom prst="rect">
                        <a:avLst/>
                      </a:prstGeom>
                    </pic:spPr>
                  </pic:pic>
                </a:graphicData>
              </a:graphic>
            </wp:inline>
          </w:drawing>
        </w:r>
      </w:ins>
    </w:p>
    <w:p w:rsidR="007E390D" w:rsidDel="000F5A0A" w:rsidRDefault="007E390D">
      <w:pPr>
        <w:pStyle w:val="BodyText"/>
        <w:rPr>
          <w:del w:id="56" w:author="youcode" w:date="2022-06-03T11:48:00Z"/>
          <w:rFonts w:ascii="Times New Roman"/>
          <w:b/>
          <w:sz w:val="20"/>
        </w:rPr>
      </w:pPr>
    </w:p>
    <w:p w:rsidR="007E390D" w:rsidDel="000F5A0A" w:rsidRDefault="007E390D">
      <w:pPr>
        <w:pStyle w:val="BodyText"/>
        <w:rPr>
          <w:del w:id="57" w:author="youcode" w:date="2022-06-03T11:48:00Z"/>
          <w:rFonts w:ascii="Times New Roman"/>
          <w:b/>
          <w:sz w:val="20"/>
        </w:rPr>
      </w:pPr>
    </w:p>
    <w:p w:rsidR="007E390D" w:rsidDel="000F5A0A" w:rsidRDefault="007E390D">
      <w:pPr>
        <w:pStyle w:val="BodyText"/>
        <w:rPr>
          <w:del w:id="58" w:author="youcode" w:date="2022-06-03T11:48:00Z"/>
          <w:rFonts w:ascii="Times New Roman"/>
          <w:b/>
          <w:sz w:val="20"/>
        </w:rPr>
      </w:pPr>
    </w:p>
    <w:p w:rsidR="007E390D" w:rsidDel="000F5A0A" w:rsidRDefault="007E390D">
      <w:pPr>
        <w:pStyle w:val="BodyText"/>
        <w:spacing w:before="1"/>
        <w:rPr>
          <w:del w:id="59" w:author="youcode" w:date="2022-06-03T11:48:00Z"/>
          <w:rFonts w:ascii="Times New Roman"/>
          <w:b/>
          <w:sz w:val="12"/>
        </w:rPr>
      </w:pPr>
    </w:p>
    <w:p w:rsidR="007E390D" w:rsidDel="000F5A0A" w:rsidRDefault="007E390D">
      <w:pPr>
        <w:pStyle w:val="BodyText"/>
        <w:ind w:left="1703"/>
        <w:rPr>
          <w:del w:id="60" w:author="youcode" w:date="2022-06-03T11:48:00Z"/>
          <w:rFonts w:ascii="Times New Roman"/>
          <w:sz w:val="20"/>
        </w:rPr>
      </w:pPr>
    </w:p>
    <w:p w:rsidR="007E390D" w:rsidRDefault="007E390D">
      <w:pPr>
        <w:rPr>
          <w:rFonts w:ascii="Times New Roman"/>
          <w:sz w:val="20"/>
        </w:rPr>
        <w:sectPr w:rsidR="007E390D">
          <w:pgSz w:w="12240" w:h="15840"/>
          <w:pgMar w:top="1500" w:right="360" w:bottom="1100" w:left="500" w:header="0" w:footer="918" w:gutter="0"/>
          <w:cols w:space="720"/>
        </w:sectPr>
      </w:pPr>
    </w:p>
    <w:p w:rsidR="007E390D" w:rsidRDefault="007E390D">
      <w:pPr>
        <w:pStyle w:val="BodyText"/>
        <w:rPr>
          <w:rFonts w:ascii="Times New Roman"/>
          <w:b/>
          <w:sz w:val="20"/>
        </w:rPr>
      </w:pPr>
    </w:p>
    <w:p w:rsidR="007E390D" w:rsidRDefault="007E390D">
      <w:pPr>
        <w:pStyle w:val="BodyText"/>
        <w:rPr>
          <w:rFonts w:ascii="Times New Roman"/>
          <w:b/>
          <w:sz w:val="20"/>
        </w:rPr>
      </w:pPr>
    </w:p>
    <w:p w:rsidR="007E390D" w:rsidRDefault="007E390D">
      <w:pPr>
        <w:pStyle w:val="BodyText"/>
        <w:spacing w:before="2"/>
        <w:rPr>
          <w:rFonts w:ascii="Times New Roman"/>
          <w:b/>
          <w:sz w:val="24"/>
        </w:rPr>
      </w:pPr>
    </w:p>
    <w:p w:rsidR="007E390D" w:rsidRDefault="00DA782C">
      <w:pPr>
        <w:pStyle w:val="BodyText"/>
        <w:spacing w:before="47"/>
        <w:ind w:left="3234" w:right="1299"/>
      </w:pPr>
      <w:r>
        <w:t>En</w:t>
      </w:r>
      <w:r>
        <w:rPr>
          <w:spacing w:val="-4"/>
        </w:rPr>
        <w:t xml:space="preserve"> </w:t>
      </w:r>
      <w:r>
        <w:t>général</w:t>
      </w:r>
      <w:r>
        <w:rPr>
          <w:spacing w:val="-2"/>
        </w:rPr>
        <w:t xml:space="preserve"> </w:t>
      </w:r>
      <w:r>
        <w:t>un</w:t>
      </w:r>
      <w:r>
        <w:rPr>
          <w:spacing w:val="-4"/>
        </w:rPr>
        <w:t xml:space="preserve"> </w:t>
      </w:r>
      <w:r>
        <w:t>diagramme</w:t>
      </w:r>
      <w:r>
        <w:rPr>
          <w:spacing w:val="-2"/>
        </w:rPr>
        <w:t xml:space="preserve"> </w:t>
      </w:r>
      <w:r>
        <w:t>de</w:t>
      </w:r>
      <w:r>
        <w:rPr>
          <w:spacing w:val="-4"/>
        </w:rPr>
        <w:t xml:space="preserve"> </w:t>
      </w:r>
      <w:r>
        <w:t>classe</w:t>
      </w:r>
      <w:r>
        <w:rPr>
          <w:spacing w:val="-4"/>
        </w:rPr>
        <w:t xml:space="preserve"> </w:t>
      </w:r>
      <w:r>
        <w:t>peut</w:t>
      </w:r>
      <w:r>
        <w:rPr>
          <w:spacing w:val="-1"/>
        </w:rPr>
        <w:t xml:space="preserve"> </w:t>
      </w:r>
      <w:r>
        <w:t>contenir</w:t>
      </w:r>
      <w:r>
        <w:rPr>
          <w:spacing w:val="-4"/>
        </w:rPr>
        <w:t xml:space="preserve"> </w:t>
      </w:r>
      <w:r>
        <w:t>les</w:t>
      </w:r>
      <w:r>
        <w:rPr>
          <w:spacing w:val="-4"/>
        </w:rPr>
        <w:t xml:space="preserve"> </w:t>
      </w:r>
      <w:r>
        <w:t>éléments</w:t>
      </w:r>
      <w:r>
        <w:rPr>
          <w:spacing w:val="-56"/>
        </w:rPr>
        <w:t xml:space="preserve"> </w:t>
      </w:r>
      <w:r>
        <w:t>suivants</w:t>
      </w:r>
      <w:r>
        <w:rPr>
          <w:spacing w:val="-4"/>
        </w:rPr>
        <w:t xml:space="preserve"> </w:t>
      </w:r>
      <w:r>
        <w:t>:</w:t>
      </w:r>
    </w:p>
    <w:p w:rsidR="007E390D" w:rsidRDefault="007E390D">
      <w:pPr>
        <w:pStyle w:val="BodyText"/>
        <w:spacing w:before="10"/>
        <w:rPr>
          <w:sz w:val="35"/>
        </w:rPr>
      </w:pPr>
    </w:p>
    <w:p w:rsidR="007E390D" w:rsidRDefault="00DA782C" w:rsidP="00F141E8">
      <w:pPr>
        <w:pStyle w:val="ListParagraph"/>
        <w:numPr>
          <w:ilvl w:val="2"/>
          <w:numId w:val="15"/>
        </w:numPr>
        <w:tabs>
          <w:tab w:val="left" w:pos="3898"/>
        </w:tabs>
        <w:spacing w:line="360" w:lineRule="auto"/>
        <w:ind w:right="1465"/>
        <w:rPr>
          <w:sz w:val="26"/>
        </w:rPr>
      </w:pPr>
      <w:r>
        <w:rPr>
          <w:b/>
          <w:sz w:val="26"/>
        </w:rPr>
        <w:t>Les</w:t>
      </w:r>
      <w:r>
        <w:rPr>
          <w:b/>
          <w:spacing w:val="-5"/>
          <w:sz w:val="26"/>
        </w:rPr>
        <w:t xml:space="preserve"> </w:t>
      </w:r>
      <w:r>
        <w:rPr>
          <w:b/>
          <w:sz w:val="26"/>
        </w:rPr>
        <w:t>classes</w:t>
      </w:r>
      <w:r>
        <w:rPr>
          <w:sz w:val="26"/>
        </w:rPr>
        <w:t>:</w:t>
      </w:r>
      <w:r>
        <w:rPr>
          <w:spacing w:val="-4"/>
          <w:sz w:val="26"/>
        </w:rPr>
        <w:t xml:space="preserve"> </w:t>
      </w:r>
      <w:r>
        <w:rPr>
          <w:sz w:val="26"/>
        </w:rPr>
        <w:t>une</w:t>
      </w:r>
      <w:r>
        <w:rPr>
          <w:spacing w:val="-2"/>
          <w:sz w:val="26"/>
        </w:rPr>
        <w:t xml:space="preserve"> </w:t>
      </w:r>
      <w:r>
        <w:rPr>
          <w:sz w:val="26"/>
        </w:rPr>
        <w:t>classe</w:t>
      </w:r>
      <w:r>
        <w:rPr>
          <w:spacing w:val="-3"/>
          <w:sz w:val="26"/>
        </w:rPr>
        <w:t xml:space="preserve"> </w:t>
      </w:r>
      <w:r>
        <w:rPr>
          <w:sz w:val="26"/>
        </w:rPr>
        <w:t>représente</w:t>
      </w:r>
      <w:r>
        <w:rPr>
          <w:spacing w:val="-4"/>
          <w:sz w:val="26"/>
        </w:rPr>
        <w:t xml:space="preserve"> </w:t>
      </w:r>
      <w:r>
        <w:rPr>
          <w:sz w:val="26"/>
        </w:rPr>
        <w:t>la</w:t>
      </w:r>
      <w:r>
        <w:rPr>
          <w:spacing w:val="-3"/>
          <w:sz w:val="26"/>
        </w:rPr>
        <w:t xml:space="preserve"> </w:t>
      </w:r>
      <w:r>
        <w:rPr>
          <w:sz w:val="26"/>
        </w:rPr>
        <w:t>description</w:t>
      </w:r>
      <w:r>
        <w:rPr>
          <w:spacing w:val="-4"/>
          <w:sz w:val="26"/>
        </w:rPr>
        <w:t xml:space="preserve"> </w:t>
      </w:r>
      <w:r>
        <w:rPr>
          <w:sz w:val="26"/>
        </w:rPr>
        <w:t>formelle</w:t>
      </w:r>
      <w:r>
        <w:rPr>
          <w:spacing w:val="-56"/>
          <w:sz w:val="26"/>
        </w:rPr>
        <w:t xml:space="preserve"> </w:t>
      </w:r>
      <w:r>
        <w:rPr>
          <w:sz w:val="26"/>
        </w:rPr>
        <w:t>d’un ensemble d’objets ayant une sémantique et des</w:t>
      </w:r>
      <w:r>
        <w:rPr>
          <w:spacing w:val="1"/>
          <w:sz w:val="26"/>
        </w:rPr>
        <w:t xml:space="preserve"> </w:t>
      </w:r>
      <w:r>
        <w:rPr>
          <w:spacing w:val="-1"/>
          <w:sz w:val="26"/>
        </w:rPr>
        <w:t xml:space="preserve">caractéristiques </w:t>
      </w:r>
      <w:r>
        <w:rPr>
          <w:sz w:val="26"/>
        </w:rPr>
        <w:t>communes. Elle est représentée en</w:t>
      </w:r>
      <w:r>
        <w:rPr>
          <w:spacing w:val="1"/>
          <w:sz w:val="26"/>
        </w:rPr>
        <w:t xml:space="preserve"> </w:t>
      </w:r>
      <w:r>
        <w:rPr>
          <w:sz w:val="26"/>
        </w:rPr>
        <w:t>utilisant</w:t>
      </w:r>
      <w:r>
        <w:rPr>
          <w:spacing w:val="-3"/>
          <w:sz w:val="26"/>
        </w:rPr>
        <w:t xml:space="preserve"> </w:t>
      </w:r>
      <w:r>
        <w:rPr>
          <w:sz w:val="26"/>
        </w:rPr>
        <w:t>un</w:t>
      </w:r>
      <w:r>
        <w:rPr>
          <w:spacing w:val="-2"/>
          <w:sz w:val="26"/>
        </w:rPr>
        <w:t xml:space="preserve"> </w:t>
      </w:r>
      <w:r>
        <w:rPr>
          <w:sz w:val="26"/>
        </w:rPr>
        <w:t>rectangle</w:t>
      </w:r>
      <w:r>
        <w:rPr>
          <w:spacing w:val="-2"/>
          <w:sz w:val="26"/>
        </w:rPr>
        <w:t xml:space="preserve"> </w:t>
      </w:r>
      <w:r>
        <w:rPr>
          <w:sz w:val="26"/>
        </w:rPr>
        <w:t>divisé en</w:t>
      </w:r>
      <w:r>
        <w:rPr>
          <w:spacing w:val="-1"/>
          <w:sz w:val="26"/>
        </w:rPr>
        <w:t xml:space="preserve"> </w:t>
      </w:r>
      <w:r>
        <w:rPr>
          <w:sz w:val="26"/>
        </w:rPr>
        <w:t>trois</w:t>
      </w:r>
      <w:r>
        <w:rPr>
          <w:spacing w:val="-11"/>
          <w:sz w:val="26"/>
        </w:rPr>
        <w:t xml:space="preserve"> </w:t>
      </w:r>
      <w:r>
        <w:rPr>
          <w:sz w:val="26"/>
        </w:rPr>
        <w:t>sections.</w:t>
      </w:r>
    </w:p>
    <w:p w:rsidR="007E390D" w:rsidRDefault="007E390D">
      <w:pPr>
        <w:pStyle w:val="BodyText"/>
        <w:spacing w:before="2"/>
        <w:rPr>
          <w:sz w:val="23"/>
        </w:rPr>
      </w:pPr>
    </w:p>
    <w:p w:rsidR="007E390D" w:rsidRDefault="00DA782C">
      <w:pPr>
        <w:pStyle w:val="BodyText"/>
        <w:spacing w:line="360" w:lineRule="auto"/>
        <w:ind w:left="3897" w:right="1684"/>
      </w:pPr>
      <w:r>
        <w:t>La</w:t>
      </w:r>
      <w:r>
        <w:rPr>
          <w:spacing w:val="-3"/>
        </w:rPr>
        <w:t xml:space="preserve"> </w:t>
      </w:r>
      <w:r>
        <w:t>section supérieure</w:t>
      </w:r>
      <w:r>
        <w:rPr>
          <w:spacing w:val="-2"/>
        </w:rPr>
        <w:t xml:space="preserve"> </w:t>
      </w:r>
      <w:r>
        <w:t>est</w:t>
      </w:r>
      <w:r>
        <w:rPr>
          <w:spacing w:val="-4"/>
        </w:rPr>
        <w:t xml:space="preserve"> </w:t>
      </w:r>
      <w:r>
        <w:t>le</w:t>
      </w:r>
      <w:r>
        <w:rPr>
          <w:spacing w:val="-3"/>
        </w:rPr>
        <w:t xml:space="preserve"> </w:t>
      </w:r>
      <w:r>
        <w:t>nom</w:t>
      </w:r>
      <w:r>
        <w:rPr>
          <w:spacing w:val="-1"/>
        </w:rPr>
        <w:t xml:space="preserve"> </w:t>
      </w:r>
      <w:r>
        <w:t>de</w:t>
      </w:r>
      <w:r>
        <w:rPr>
          <w:spacing w:val="-3"/>
        </w:rPr>
        <w:t xml:space="preserve"> </w:t>
      </w:r>
      <w:r>
        <w:t>la</w:t>
      </w:r>
      <w:r>
        <w:rPr>
          <w:spacing w:val="-2"/>
        </w:rPr>
        <w:t xml:space="preserve"> </w:t>
      </w:r>
      <w:r>
        <w:t>classe,</w:t>
      </w:r>
      <w:r>
        <w:rPr>
          <w:spacing w:val="-1"/>
        </w:rPr>
        <w:t xml:space="preserve"> </w:t>
      </w:r>
      <w:r>
        <w:t>la</w:t>
      </w:r>
      <w:r>
        <w:rPr>
          <w:spacing w:val="-2"/>
        </w:rPr>
        <w:t xml:space="preserve"> </w:t>
      </w:r>
      <w:r>
        <w:t>section</w:t>
      </w:r>
      <w:r>
        <w:rPr>
          <w:spacing w:val="-56"/>
        </w:rPr>
        <w:t xml:space="preserve"> </w:t>
      </w:r>
      <w:r>
        <w:t>centrale définit les propriétés de la classe alors que la</w:t>
      </w:r>
      <w:r>
        <w:rPr>
          <w:spacing w:val="1"/>
        </w:rPr>
        <w:t xml:space="preserve"> </w:t>
      </w:r>
      <w:r>
        <w:t>section</w:t>
      </w:r>
      <w:r>
        <w:rPr>
          <w:spacing w:val="-3"/>
        </w:rPr>
        <w:t xml:space="preserve"> </w:t>
      </w:r>
      <w:r>
        <w:t>du</w:t>
      </w:r>
      <w:r>
        <w:rPr>
          <w:spacing w:val="-1"/>
        </w:rPr>
        <w:t xml:space="preserve"> </w:t>
      </w:r>
      <w:r>
        <w:t>bas</w:t>
      </w:r>
      <w:r>
        <w:rPr>
          <w:spacing w:val="-1"/>
        </w:rPr>
        <w:t xml:space="preserve"> </w:t>
      </w:r>
      <w:r>
        <w:t>énumère</w:t>
      </w:r>
      <w:r>
        <w:rPr>
          <w:spacing w:val="-1"/>
        </w:rPr>
        <w:t xml:space="preserve"> </w:t>
      </w:r>
      <w:r>
        <w:t>les méthodes</w:t>
      </w:r>
      <w:r>
        <w:rPr>
          <w:spacing w:val="-1"/>
        </w:rPr>
        <w:t xml:space="preserve"> </w:t>
      </w:r>
      <w:r>
        <w:t>de</w:t>
      </w:r>
      <w:r>
        <w:rPr>
          <w:spacing w:val="-3"/>
        </w:rPr>
        <w:t xml:space="preserve"> </w:t>
      </w:r>
      <w:r>
        <w:t>la</w:t>
      </w:r>
      <w:r>
        <w:rPr>
          <w:spacing w:val="-2"/>
        </w:rPr>
        <w:t xml:space="preserve"> </w:t>
      </w:r>
      <w:r>
        <w:t>classe.</w:t>
      </w:r>
    </w:p>
    <w:p w:rsidR="007E390D" w:rsidRDefault="007E390D">
      <w:pPr>
        <w:pStyle w:val="BodyText"/>
        <w:spacing w:before="7"/>
        <w:rPr>
          <w:sz w:val="22"/>
        </w:rPr>
      </w:pPr>
    </w:p>
    <w:p w:rsidR="007E390D" w:rsidRDefault="00DA782C" w:rsidP="00F141E8">
      <w:pPr>
        <w:pStyle w:val="ListParagraph"/>
        <w:numPr>
          <w:ilvl w:val="2"/>
          <w:numId w:val="15"/>
        </w:numPr>
        <w:tabs>
          <w:tab w:val="left" w:pos="3898"/>
        </w:tabs>
        <w:spacing w:before="1" w:line="360" w:lineRule="auto"/>
        <w:ind w:right="1565"/>
        <w:rPr>
          <w:sz w:val="26"/>
        </w:rPr>
      </w:pPr>
      <w:r>
        <w:rPr>
          <w:b/>
          <w:sz w:val="26"/>
        </w:rPr>
        <w:t xml:space="preserve">Les associations </w:t>
      </w:r>
      <w:r>
        <w:rPr>
          <w:sz w:val="26"/>
        </w:rPr>
        <w:t>: une association est une relation entre</w:t>
      </w:r>
      <w:r>
        <w:rPr>
          <w:spacing w:val="-56"/>
          <w:sz w:val="26"/>
        </w:rPr>
        <w:t xml:space="preserve"> </w:t>
      </w:r>
      <w:r>
        <w:rPr>
          <w:sz w:val="26"/>
        </w:rPr>
        <w:t>deux classes (association binaire) ou plus (association n-</w:t>
      </w:r>
      <w:r>
        <w:rPr>
          <w:spacing w:val="-56"/>
          <w:sz w:val="26"/>
        </w:rPr>
        <w:t xml:space="preserve"> </w:t>
      </w:r>
      <w:r>
        <w:rPr>
          <w:sz w:val="26"/>
        </w:rPr>
        <w:t>aire), qui décrit les connexions structurelles entre leurs</w:t>
      </w:r>
      <w:r>
        <w:rPr>
          <w:spacing w:val="1"/>
          <w:sz w:val="26"/>
        </w:rPr>
        <w:t xml:space="preserve"> </w:t>
      </w:r>
      <w:r>
        <w:rPr>
          <w:sz w:val="26"/>
        </w:rPr>
        <w:t>instances.</w:t>
      </w:r>
    </w:p>
    <w:p w:rsidR="007E390D" w:rsidRDefault="007E390D">
      <w:pPr>
        <w:pStyle w:val="BodyText"/>
        <w:spacing w:before="4"/>
        <w:rPr>
          <w:sz w:val="23"/>
        </w:rPr>
      </w:pPr>
    </w:p>
    <w:p w:rsidR="007E390D" w:rsidRDefault="00DA782C">
      <w:pPr>
        <w:pStyle w:val="BodyText"/>
        <w:spacing w:line="360" w:lineRule="auto"/>
        <w:ind w:left="3897" w:right="1035"/>
      </w:pPr>
      <w:r>
        <w:t>Une</w:t>
      </w:r>
      <w:r>
        <w:rPr>
          <w:spacing w:val="-4"/>
        </w:rPr>
        <w:t xml:space="preserve"> </w:t>
      </w:r>
      <w:r>
        <w:t>association</w:t>
      </w:r>
      <w:r>
        <w:rPr>
          <w:spacing w:val="-4"/>
        </w:rPr>
        <w:t xml:space="preserve"> </w:t>
      </w:r>
      <w:r>
        <w:t>indique</w:t>
      </w:r>
      <w:r>
        <w:rPr>
          <w:spacing w:val="-3"/>
        </w:rPr>
        <w:t xml:space="preserve"> </w:t>
      </w:r>
      <w:r>
        <w:t>donc</w:t>
      </w:r>
      <w:r>
        <w:rPr>
          <w:spacing w:val="-4"/>
        </w:rPr>
        <w:t xml:space="preserve"> </w:t>
      </w:r>
      <w:r>
        <w:t>que</w:t>
      </w:r>
      <w:r>
        <w:rPr>
          <w:spacing w:val="-3"/>
        </w:rPr>
        <w:t xml:space="preserve"> </w:t>
      </w:r>
      <w:r>
        <w:t>des</w:t>
      </w:r>
      <w:r>
        <w:rPr>
          <w:spacing w:val="-3"/>
        </w:rPr>
        <w:t xml:space="preserve"> </w:t>
      </w:r>
      <w:r>
        <w:t>liens</w:t>
      </w:r>
      <w:r>
        <w:rPr>
          <w:spacing w:val="-5"/>
        </w:rPr>
        <w:t xml:space="preserve"> </w:t>
      </w:r>
      <w:r>
        <w:t>peuvent</w:t>
      </w:r>
      <w:r>
        <w:rPr>
          <w:spacing w:val="-4"/>
        </w:rPr>
        <w:t xml:space="preserve"> </w:t>
      </w:r>
      <w:r>
        <w:t>exister</w:t>
      </w:r>
      <w:r>
        <w:rPr>
          <w:spacing w:val="-56"/>
        </w:rPr>
        <w:t xml:space="preserve"> </w:t>
      </w:r>
      <w:r>
        <w:t>entre</w:t>
      </w:r>
      <w:r>
        <w:rPr>
          <w:spacing w:val="-2"/>
        </w:rPr>
        <w:t xml:space="preserve"> </w:t>
      </w:r>
      <w:r>
        <w:t>des</w:t>
      </w:r>
      <w:r>
        <w:rPr>
          <w:spacing w:val="-2"/>
        </w:rPr>
        <w:t xml:space="preserve"> </w:t>
      </w:r>
      <w:r>
        <w:t>instances des</w:t>
      </w:r>
      <w:r>
        <w:rPr>
          <w:spacing w:val="-2"/>
        </w:rPr>
        <w:t xml:space="preserve"> </w:t>
      </w:r>
      <w:r>
        <w:t>classes</w:t>
      </w:r>
      <w:r>
        <w:rPr>
          <w:spacing w:val="-1"/>
        </w:rPr>
        <w:t xml:space="preserve"> </w:t>
      </w:r>
      <w:r>
        <w:t>associées.</w:t>
      </w:r>
    </w:p>
    <w:p w:rsidR="007E390D" w:rsidRDefault="007E390D">
      <w:pPr>
        <w:spacing w:line="360" w:lineRule="auto"/>
        <w:sectPr w:rsidR="007E390D">
          <w:pgSz w:w="12240" w:h="15840"/>
          <w:pgMar w:top="1500" w:right="360" w:bottom="1100" w:left="500" w:header="0" w:footer="918" w:gutter="0"/>
          <w:cols w:space="720"/>
        </w:sectPr>
      </w:pPr>
    </w:p>
    <w:p w:rsidR="007E390D" w:rsidRDefault="00DA782C">
      <w:pPr>
        <w:pStyle w:val="ListParagraph"/>
        <w:numPr>
          <w:ilvl w:val="0"/>
          <w:numId w:val="3"/>
        </w:numPr>
        <w:tabs>
          <w:tab w:val="left" w:pos="3101"/>
        </w:tabs>
        <w:spacing w:before="59" w:line="360" w:lineRule="auto"/>
        <w:ind w:right="398"/>
        <w:jc w:val="both"/>
        <w:rPr>
          <w:sz w:val="26"/>
        </w:rPr>
      </w:pPr>
      <w:r>
        <w:rPr>
          <w:b/>
          <w:sz w:val="26"/>
        </w:rPr>
        <w:lastRenderedPageBreak/>
        <w:t xml:space="preserve">Les attributs </w:t>
      </w:r>
      <w:r>
        <w:rPr>
          <w:sz w:val="26"/>
        </w:rPr>
        <w:t>: les attributs représentent les données encapsulées dans les</w:t>
      </w:r>
      <w:r>
        <w:rPr>
          <w:spacing w:val="1"/>
          <w:sz w:val="26"/>
        </w:rPr>
        <w:t xml:space="preserve"> </w:t>
      </w:r>
      <w:r>
        <w:rPr>
          <w:sz w:val="26"/>
        </w:rPr>
        <w:t>objets</w:t>
      </w:r>
      <w:r>
        <w:rPr>
          <w:spacing w:val="-7"/>
          <w:sz w:val="26"/>
        </w:rPr>
        <w:t xml:space="preserve"> </w:t>
      </w:r>
      <w:r>
        <w:rPr>
          <w:sz w:val="26"/>
        </w:rPr>
        <w:t>des</w:t>
      </w:r>
      <w:r>
        <w:rPr>
          <w:spacing w:val="-1"/>
          <w:sz w:val="26"/>
        </w:rPr>
        <w:t xml:space="preserve"> </w:t>
      </w:r>
      <w:r>
        <w:rPr>
          <w:sz w:val="26"/>
        </w:rPr>
        <w:t>classes.</w:t>
      </w:r>
      <w:r>
        <w:rPr>
          <w:spacing w:val="-3"/>
          <w:sz w:val="26"/>
        </w:rPr>
        <w:t xml:space="preserve"> </w:t>
      </w:r>
      <w:r>
        <w:rPr>
          <w:sz w:val="26"/>
        </w:rPr>
        <w:t>Chacune</w:t>
      </w:r>
      <w:r>
        <w:rPr>
          <w:spacing w:val="-5"/>
          <w:sz w:val="26"/>
        </w:rPr>
        <w:t xml:space="preserve"> </w:t>
      </w:r>
      <w:r>
        <w:rPr>
          <w:sz w:val="26"/>
        </w:rPr>
        <w:t>de</w:t>
      </w:r>
      <w:r>
        <w:rPr>
          <w:spacing w:val="-3"/>
          <w:sz w:val="26"/>
        </w:rPr>
        <w:t xml:space="preserve"> </w:t>
      </w:r>
      <w:r>
        <w:rPr>
          <w:sz w:val="26"/>
        </w:rPr>
        <w:t>ces</w:t>
      </w:r>
      <w:r>
        <w:rPr>
          <w:spacing w:val="-4"/>
          <w:sz w:val="26"/>
        </w:rPr>
        <w:t xml:space="preserve"> </w:t>
      </w:r>
      <w:r>
        <w:rPr>
          <w:sz w:val="26"/>
        </w:rPr>
        <w:t>informations</w:t>
      </w:r>
      <w:r>
        <w:rPr>
          <w:spacing w:val="-6"/>
          <w:sz w:val="26"/>
        </w:rPr>
        <w:t xml:space="preserve"> </w:t>
      </w:r>
      <w:r>
        <w:rPr>
          <w:sz w:val="26"/>
        </w:rPr>
        <w:t>est</w:t>
      </w:r>
      <w:r>
        <w:rPr>
          <w:spacing w:val="-1"/>
          <w:sz w:val="26"/>
        </w:rPr>
        <w:t xml:space="preserve"> </w:t>
      </w:r>
      <w:r>
        <w:rPr>
          <w:sz w:val="26"/>
        </w:rPr>
        <w:t>définie</w:t>
      </w:r>
      <w:r>
        <w:rPr>
          <w:spacing w:val="-2"/>
          <w:sz w:val="26"/>
        </w:rPr>
        <w:t xml:space="preserve"> </w:t>
      </w:r>
      <w:r>
        <w:rPr>
          <w:sz w:val="26"/>
        </w:rPr>
        <w:t>par</w:t>
      </w:r>
      <w:r>
        <w:rPr>
          <w:spacing w:val="-4"/>
          <w:sz w:val="26"/>
        </w:rPr>
        <w:t xml:space="preserve"> </w:t>
      </w:r>
      <w:r>
        <w:rPr>
          <w:sz w:val="26"/>
        </w:rPr>
        <w:t>un</w:t>
      </w:r>
      <w:r>
        <w:rPr>
          <w:spacing w:val="-3"/>
          <w:sz w:val="26"/>
        </w:rPr>
        <w:t xml:space="preserve"> </w:t>
      </w:r>
      <w:r>
        <w:rPr>
          <w:sz w:val="26"/>
        </w:rPr>
        <w:t>nom,</w:t>
      </w:r>
      <w:r>
        <w:rPr>
          <w:spacing w:val="-4"/>
          <w:sz w:val="26"/>
        </w:rPr>
        <w:t xml:space="preserve"> </w:t>
      </w:r>
      <w:r>
        <w:rPr>
          <w:sz w:val="26"/>
        </w:rPr>
        <w:t>un</w:t>
      </w:r>
      <w:r>
        <w:rPr>
          <w:spacing w:val="-57"/>
          <w:sz w:val="26"/>
        </w:rPr>
        <w:t xml:space="preserve"> </w:t>
      </w:r>
      <w:r>
        <w:rPr>
          <w:sz w:val="26"/>
        </w:rPr>
        <w:t>type</w:t>
      </w:r>
      <w:r>
        <w:rPr>
          <w:spacing w:val="-2"/>
          <w:sz w:val="26"/>
        </w:rPr>
        <w:t xml:space="preserve"> </w:t>
      </w:r>
      <w:r>
        <w:rPr>
          <w:sz w:val="26"/>
        </w:rPr>
        <w:t>de</w:t>
      </w:r>
      <w:r>
        <w:rPr>
          <w:spacing w:val="1"/>
          <w:sz w:val="26"/>
        </w:rPr>
        <w:t xml:space="preserve"> </w:t>
      </w:r>
      <w:r>
        <w:rPr>
          <w:sz w:val="26"/>
        </w:rPr>
        <w:t>données,</w:t>
      </w:r>
      <w:r>
        <w:rPr>
          <w:spacing w:val="-1"/>
          <w:sz w:val="26"/>
        </w:rPr>
        <w:t xml:space="preserve"> </w:t>
      </w:r>
      <w:r>
        <w:rPr>
          <w:sz w:val="26"/>
        </w:rPr>
        <w:t>une</w:t>
      </w:r>
      <w:r>
        <w:rPr>
          <w:spacing w:val="1"/>
          <w:sz w:val="26"/>
        </w:rPr>
        <w:t xml:space="preserve"> </w:t>
      </w:r>
      <w:r>
        <w:rPr>
          <w:sz w:val="26"/>
        </w:rPr>
        <w:t>visibilité</w:t>
      </w:r>
      <w:r>
        <w:rPr>
          <w:spacing w:val="-1"/>
          <w:sz w:val="26"/>
        </w:rPr>
        <w:t xml:space="preserve"> </w:t>
      </w:r>
      <w:r>
        <w:rPr>
          <w:sz w:val="26"/>
        </w:rPr>
        <w:t>et</w:t>
      </w:r>
      <w:r>
        <w:rPr>
          <w:spacing w:val="-2"/>
          <w:sz w:val="26"/>
        </w:rPr>
        <w:t xml:space="preserve"> </w:t>
      </w:r>
      <w:r>
        <w:rPr>
          <w:sz w:val="26"/>
        </w:rPr>
        <w:t>peut</w:t>
      </w:r>
      <w:r>
        <w:rPr>
          <w:spacing w:val="-1"/>
          <w:sz w:val="26"/>
        </w:rPr>
        <w:t xml:space="preserve"> </w:t>
      </w:r>
      <w:r>
        <w:rPr>
          <w:sz w:val="26"/>
        </w:rPr>
        <w:t>être</w:t>
      </w:r>
      <w:r>
        <w:rPr>
          <w:spacing w:val="-8"/>
          <w:sz w:val="26"/>
        </w:rPr>
        <w:t xml:space="preserve"> </w:t>
      </w:r>
      <w:r>
        <w:rPr>
          <w:sz w:val="26"/>
        </w:rPr>
        <w:t>initialisé.</w:t>
      </w:r>
    </w:p>
    <w:p w:rsidR="007E390D" w:rsidRDefault="007E390D">
      <w:pPr>
        <w:pStyle w:val="BodyText"/>
        <w:rPr>
          <w:sz w:val="23"/>
        </w:rPr>
      </w:pPr>
    </w:p>
    <w:p w:rsidR="007E390D" w:rsidRDefault="00DA782C">
      <w:pPr>
        <w:pStyle w:val="BodyText"/>
        <w:spacing w:before="1"/>
        <w:ind w:left="1365" w:right="1141"/>
        <w:jc w:val="center"/>
      </w:pPr>
      <w:r>
        <w:t>Le</w:t>
      </w:r>
      <w:r>
        <w:rPr>
          <w:spacing w:val="-2"/>
        </w:rPr>
        <w:t xml:space="preserve"> </w:t>
      </w:r>
      <w:r>
        <w:t>nom</w:t>
      </w:r>
      <w:r>
        <w:rPr>
          <w:spacing w:val="-4"/>
        </w:rPr>
        <w:t xml:space="preserve"> </w:t>
      </w:r>
      <w:r>
        <w:t>de</w:t>
      </w:r>
      <w:r>
        <w:rPr>
          <w:spacing w:val="-3"/>
        </w:rPr>
        <w:t xml:space="preserve"> </w:t>
      </w:r>
      <w:r>
        <w:t>l’attribut</w:t>
      </w:r>
      <w:r>
        <w:rPr>
          <w:spacing w:val="-3"/>
        </w:rPr>
        <w:t xml:space="preserve"> </w:t>
      </w:r>
      <w:r>
        <w:t>doit</w:t>
      </w:r>
      <w:r>
        <w:rPr>
          <w:spacing w:val="-3"/>
        </w:rPr>
        <w:t xml:space="preserve"> </w:t>
      </w:r>
      <w:r>
        <w:t>être</w:t>
      </w:r>
      <w:r>
        <w:rPr>
          <w:spacing w:val="-1"/>
        </w:rPr>
        <w:t xml:space="preserve"> </w:t>
      </w:r>
      <w:r>
        <w:t>unique</w:t>
      </w:r>
      <w:r>
        <w:rPr>
          <w:spacing w:val="-3"/>
        </w:rPr>
        <w:t xml:space="preserve"> </w:t>
      </w:r>
      <w:r>
        <w:t>dans</w:t>
      </w:r>
      <w:r>
        <w:rPr>
          <w:spacing w:val="-1"/>
        </w:rPr>
        <w:t xml:space="preserve"> </w:t>
      </w:r>
      <w:r>
        <w:t>la</w:t>
      </w:r>
      <w:r>
        <w:rPr>
          <w:spacing w:val="-3"/>
        </w:rPr>
        <w:t xml:space="preserve"> </w:t>
      </w:r>
      <w:r>
        <w:t>classe.</w:t>
      </w:r>
    </w:p>
    <w:p w:rsidR="007E390D" w:rsidRDefault="007E390D">
      <w:pPr>
        <w:jc w:val="center"/>
        <w:sectPr w:rsidR="007E390D">
          <w:pgSz w:w="12240" w:h="15840"/>
          <w:pgMar w:top="660" w:right="360" w:bottom="1280" w:left="500" w:header="0" w:footer="918" w:gutter="0"/>
          <w:cols w:space="720"/>
        </w:sectPr>
      </w:pPr>
    </w:p>
    <w:p w:rsidR="007E390D" w:rsidRDefault="00DA782C">
      <w:pPr>
        <w:pStyle w:val="Heading1"/>
        <w:spacing w:before="60"/>
        <w:ind w:left="1003"/>
        <w:rPr>
          <w:rFonts w:ascii="Times New Roman" w:hAnsi="Times New Roman"/>
        </w:rPr>
      </w:pPr>
      <w:bookmarkStart w:id="61" w:name="_bookmark15"/>
      <w:bookmarkEnd w:id="61"/>
      <w:r>
        <w:rPr>
          <w:color w:val="1B2B68"/>
        </w:rPr>
        <w:lastRenderedPageBreak/>
        <w:t>Chapitre</w:t>
      </w:r>
      <w:r>
        <w:rPr>
          <w:color w:val="1B2B68"/>
          <w:spacing w:val="-4"/>
        </w:rPr>
        <w:t xml:space="preserve"> </w:t>
      </w:r>
      <w:r>
        <w:rPr>
          <w:color w:val="1B2B68"/>
        </w:rPr>
        <w:t>3:</w:t>
      </w:r>
      <w:r>
        <w:rPr>
          <w:color w:val="1B2B68"/>
          <w:spacing w:val="-3"/>
        </w:rPr>
        <w:t xml:space="preserve"> </w:t>
      </w:r>
      <w:r>
        <w:rPr>
          <w:rFonts w:ascii="Times New Roman" w:hAnsi="Times New Roman"/>
        </w:rPr>
        <w:t>Réalisation</w:t>
      </w:r>
      <w:r>
        <w:rPr>
          <w:rFonts w:ascii="Times New Roman" w:hAnsi="Times New Roman"/>
          <w:spacing w:val="-4"/>
        </w:rPr>
        <w:t xml:space="preserve"> </w:t>
      </w:r>
      <w:r>
        <w:rPr>
          <w:rFonts w:ascii="Times New Roman" w:hAnsi="Times New Roman"/>
        </w:rPr>
        <w:t>de</w:t>
      </w:r>
      <w:r>
        <w:rPr>
          <w:rFonts w:ascii="Times New Roman" w:hAnsi="Times New Roman"/>
          <w:spacing w:val="-4"/>
        </w:rPr>
        <w:t xml:space="preserve"> </w:t>
      </w:r>
      <w:r>
        <w:rPr>
          <w:rFonts w:ascii="Times New Roman" w:hAnsi="Times New Roman"/>
        </w:rPr>
        <w:t>l’application</w:t>
      </w:r>
    </w:p>
    <w:p w:rsidR="007E390D" w:rsidRDefault="007E390D">
      <w:pPr>
        <w:pStyle w:val="BodyText"/>
        <w:spacing w:before="2"/>
        <w:rPr>
          <w:rFonts w:ascii="Times New Roman"/>
          <w:b/>
          <w:sz w:val="35"/>
        </w:rPr>
      </w:pPr>
    </w:p>
    <w:p w:rsidR="007E390D" w:rsidRDefault="00DA782C">
      <w:pPr>
        <w:pStyle w:val="Heading2"/>
        <w:numPr>
          <w:ilvl w:val="0"/>
          <w:numId w:val="2"/>
        </w:numPr>
        <w:tabs>
          <w:tab w:val="left" w:pos="1661"/>
        </w:tabs>
        <w:jc w:val="left"/>
      </w:pPr>
      <w:bookmarkStart w:id="62" w:name="_bookmark16"/>
      <w:bookmarkEnd w:id="62"/>
      <w:r>
        <w:t>Les</w:t>
      </w:r>
      <w:r>
        <w:rPr>
          <w:spacing w:val="-1"/>
        </w:rPr>
        <w:t xml:space="preserve"> </w:t>
      </w:r>
      <w:r>
        <w:t>outils</w:t>
      </w:r>
      <w:r>
        <w:rPr>
          <w:spacing w:val="-1"/>
        </w:rPr>
        <w:t xml:space="preserve"> </w:t>
      </w:r>
      <w:r>
        <w:t>de</w:t>
      </w:r>
      <w:r>
        <w:rPr>
          <w:spacing w:val="-2"/>
        </w:rPr>
        <w:t xml:space="preserve"> </w:t>
      </w:r>
      <w:r>
        <w:t>développement</w:t>
      </w:r>
      <w:r>
        <w:rPr>
          <w:spacing w:val="1"/>
        </w:rPr>
        <w:t xml:space="preserve"> </w:t>
      </w:r>
      <w:r>
        <w:t>:</w:t>
      </w:r>
    </w:p>
    <w:p w:rsidR="007E390D" w:rsidRDefault="007E390D">
      <w:pPr>
        <w:pStyle w:val="BodyText"/>
        <w:spacing w:before="10"/>
        <w:rPr>
          <w:rFonts w:ascii="Times New Roman"/>
          <w:b/>
          <w:sz w:val="34"/>
        </w:rPr>
      </w:pPr>
    </w:p>
    <w:p w:rsidR="007E390D" w:rsidRDefault="00DA782C">
      <w:pPr>
        <w:pStyle w:val="Heading2"/>
        <w:numPr>
          <w:ilvl w:val="1"/>
          <w:numId w:val="2"/>
        </w:numPr>
        <w:tabs>
          <w:tab w:val="left" w:pos="2381"/>
        </w:tabs>
        <w:jc w:val="left"/>
      </w:pPr>
      <w:bookmarkStart w:id="63" w:name="_bookmark17"/>
      <w:bookmarkEnd w:id="63"/>
      <w:r>
        <w:t>Xampp</w:t>
      </w:r>
      <w:r>
        <w:rPr>
          <w:spacing w:val="-1"/>
        </w:rPr>
        <w:t xml:space="preserve"> </w:t>
      </w:r>
      <w:r>
        <w:t>:</w:t>
      </w:r>
    </w:p>
    <w:p w:rsidR="007E390D" w:rsidRDefault="007E390D">
      <w:pPr>
        <w:pStyle w:val="BodyText"/>
        <w:spacing w:before="2"/>
        <w:rPr>
          <w:rFonts w:ascii="Times New Roman"/>
          <w:b/>
          <w:sz w:val="38"/>
        </w:rPr>
      </w:pPr>
    </w:p>
    <w:p w:rsidR="007E390D" w:rsidRDefault="00DA782C">
      <w:pPr>
        <w:pStyle w:val="BodyText"/>
        <w:spacing w:line="360" w:lineRule="auto"/>
        <w:ind w:left="2380" w:right="674" w:firstLine="720"/>
      </w:pPr>
      <w:r>
        <w:rPr>
          <w:b/>
        </w:rPr>
        <w:t xml:space="preserve">XAMPP </w:t>
      </w:r>
      <w:r>
        <w:t>est un ensemble de logiciels permettant de mettre en place</w:t>
      </w:r>
      <w:r>
        <w:rPr>
          <w:spacing w:val="1"/>
        </w:rPr>
        <w:t xml:space="preserve"> </w:t>
      </w:r>
      <w:r>
        <w:t>facilement un serveur Web local, un serveur FTP et un serveur de messagerie</w:t>
      </w:r>
      <w:r>
        <w:rPr>
          <w:spacing w:val="1"/>
        </w:rPr>
        <w:t xml:space="preserve"> </w:t>
      </w:r>
      <w:r>
        <w:t>électronique. Il s'agit d'une distribution de logiciels libres (X (cross) Apache</w:t>
      </w:r>
      <w:r>
        <w:rPr>
          <w:spacing w:val="1"/>
        </w:rPr>
        <w:t xml:space="preserve"> </w:t>
      </w:r>
      <w:r>
        <w:t>MariaDB Perl PHP) offrant une bonne souplesse d'utilisation, réputée pour son</w:t>
      </w:r>
      <w:r>
        <w:rPr>
          <w:spacing w:val="-57"/>
        </w:rPr>
        <w:t xml:space="preserve"> </w:t>
      </w:r>
      <w:r>
        <w:t>installation</w:t>
      </w:r>
      <w:r>
        <w:rPr>
          <w:spacing w:val="-2"/>
        </w:rPr>
        <w:t xml:space="preserve"> </w:t>
      </w:r>
      <w:r>
        <w:t>simple</w:t>
      </w:r>
      <w:r>
        <w:rPr>
          <w:spacing w:val="1"/>
        </w:rPr>
        <w:t xml:space="preserve"> </w:t>
      </w:r>
      <w:r>
        <w:t>et</w:t>
      </w:r>
      <w:r>
        <w:rPr>
          <w:spacing w:val="-1"/>
        </w:rPr>
        <w:t xml:space="preserve"> </w:t>
      </w:r>
      <w:r>
        <w:t>rapide.</w:t>
      </w:r>
    </w:p>
    <w:p w:rsidR="007E390D" w:rsidRDefault="007E390D">
      <w:pPr>
        <w:pStyle w:val="BodyText"/>
        <w:spacing w:before="2"/>
        <w:rPr>
          <w:sz w:val="23"/>
        </w:rPr>
      </w:pPr>
    </w:p>
    <w:p w:rsidR="007E390D" w:rsidRDefault="00DA782C">
      <w:pPr>
        <w:pStyle w:val="Heading2"/>
        <w:numPr>
          <w:ilvl w:val="1"/>
          <w:numId w:val="2"/>
        </w:numPr>
        <w:tabs>
          <w:tab w:val="left" w:pos="2381"/>
        </w:tabs>
        <w:spacing w:before="1"/>
        <w:ind w:hanging="416"/>
        <w:jc w:val="left"/>
      </w:pPr>
      <w:bookmarkStart w:id="64" w:name="_bookmark18"/>
      <w:bookmarkEnd w:id="64"/>
      <w:r>
        <w:t>HTML :</w:t>
      </w:r>
    </w:p>
    <w:p w:rsidR="007E390D" w:rsidRDefault="007E390D">
      <w:pPr>
        <w:pStyle w:val="BodyText"/>
        <w:spacing w:before="6"/>
        <w:rPr>
          <w:rFonts w:ascii="Times New Roman"/>
          <w:b/>
          <w:sz w:val="38"/>
        </w:rPr>
      </w:pPr>
    </w:p>
    <w:p w:rsidR="007E390D" w:rsidRDefault="00DA782C">
      <w:pPr>
        <w:pStyle w:val="BodyText"/>
        <w:spacing w:line="360" w:lineRule="auto"/>
        <w:ind w:left="2380" w:right="578" w:firstLine="720"/>
        <w:jc w:val="both"/>
      </w:pPr>
      <w:r>
        <w:rPr>
          <w:b/>
        </w:rPr>
        <w:t>L’HypertextMarkupLanguage</w:t>
      </w:r>
      <w:r>
        <w:t>, généralement abrégé HTML, est le format</w:t>
      </w:r>
      <w:r>
        <w:rPr>
          <w:spacing w:val="-56"/>
        </w:rPr>
        <w:t xml:space="preserve"> </w:t>
      </w:r>
      <w:r>
        <w:rPr>
          <w:spacing w:val="-1"/>
        </w:rPr>
        <w:t xml:space="preserve">de données conçu pour représenter </w:t>
      </w:r>
      <w:r>
        <w:t>les pages web. C’est un langage de balisage</w:t>
      </w:r>
      <w:r>
        <w:rPr>
          <w:spacing w:val="-56"/>
        </w:rPr>
        <w:t xml:space="preserve"> </w:t>
      </w:r>
      <w:r>
        <w:t>permettant d’écrire de l’hypertexte, d’où son nom. HTML permet également de</w:t>
      </w:r>
      <w:r>
        <w:rPr>
          <w:spacing w:val="-56"/>
        </w:rPr>
        <w:t xml:space="preserve"> </w:t>
      </w:r>
      <w:r>
        <w:t>structurer</w:t>
      </w:r>
      <w:r>
        <w:rPr>
          <w:spacing w:val="-1"/>
        </w:rPr>
        <w:t xml:space="preserve"> </w:t>
      </w:r>
      <w:r>
        <w:t>sémantiquement</w:t>
      </w:r>
      <w:r>
        <w:rPr>
          <w:spacing w:val="-2"/>
        </w:rPr>
        <w:t xml:space="preserve"> </w:t>
      </w:r>
      <w:r>
        <w:t>et de</w:t>
      </w:r>
      <w:r>
        <w:rPr>
          <w:spacing w:val="-1"/>
        </w:rPr>
        <w:t xml:space="preserve"> </w:t>
      </w:r>
      <w:r>
        <w:t>mettre</w:t>
      </w:r>
      <w:r>
        <w:rPr>
          <w:spacing w:val="-2"/>
        </w:rPr>
        <w:t xml:space="preserve"> </w:t>
      </w:r>
      <w:r>
        <w:t>en</w:t>
      </w:r>
      <w:r>
        <w:rPr>
          <w:spacing w:val="1"/>
        </w:rPr>
        <w:t xml:space="preserve"> </w:t>
      </w:r>
      <w:r>
        <w:t>forme</w:t>
      </w:r>
      <w:r>
        <w:rPr>
          <w:spacing w:val="-3"/>
        </w:rPr>
        <w:t xml:space="preserve"> </w:t>
      </w:r>
      <w:r>
        <w:t>le</w:t>
      </w:r>
      <w:r>
        <w:rPr>
          <w:spacing w:val="-1"/>
        </w:rPr>
        <w:t xml:space="preserve"> </w:t>
      </w:r>
      <w:r>
        <w:t>contenu des</w:t>
      </w:r>
      <w:r>
        <w:rPr>
          <w:spacing w:val="-9"/>
        </w:rPr>
        <w:t xml:space="preserve"> </w:t>
      </w:r>
      <w:r>
        <w:t>pages,</w:t>
      </w:r>
    </w:p>
    <w:p w:rsidR="007E390D" w:rsidRDefault="00DA782C">
      <w:pPr>
        <w:pStyle w:val="BodyText"/>
        <w:spacing w:line="360" w:lineRule="auto"/>
        <w:ind w:left="2380" w:right="536"/>
      </w:pPr>
      <w:r>
        <w:rPr>
          <w:spacing w:val="-1"/>
        </w:rPr>
        <w:t xml:space="preserve">d’inclure des ressources multimédias dont </w:t>
      </w:r>
      <w:r>
        <w:t>des images, des formulaires de saisie,</w:t>
      </w:r>
      <w:r>
        <w:rPr>
          <w:spacing w:val="-56"/>
        </w:rPr>
        <w:t xml:space="preserve"> </w:t>
      </w:r>
      <w:r>
        <w:t>et des programmes informatiques. Il est souvent utilisé conjointement avec des</w:t>
      </w:r>
      <w:r>
        <w:rPr>
          <w:spacing w:val="-56"/>
        </w:rPr>
        <w:t xml:space="preserve"> </w:t>
      </w:r>
      <w:r>
        <w:t>langages de programmation (PHP, JavaScript…) et des formats de présentation</w:t>
      </w:r>
      <w:r>
        <w:rPr>
          <w:spacing w:val="1"/>
        </w:rPr>
        <w:t xml:space="preserve"> </w:t>
      </w:r>
      <w:r>
        <w:t>(feuilles</w:t>
      </w:r>
      <w:r>
        <w:rPr>
          <w:spacing w:val="-2"/>
        </w:rPr>
        <w:t xml:space="preserve"> </w:t>
      </w:r>
      <w:r>
        <w:t>de</w:t>
      </w:r>
      <w:r>
        <w:rPr>
          <w:spacing w:val="-1"/>
        </w:rPr>
        <w:t xml:space="preserve"> </w:t>
      </w:r>
      <w:r>
        <w:t>style</w:t>
      </w:r>
      <w:r>
        <w:rPr>
          <w:spacing w:val="-1"/>
        </w:rPr>
        <w:t xml:space="preserve"> </w:t>
      </w:r>
      <w:r>
        <w:t>en</w:t>
      </w:r>
      <w:r>
        <w:rPr>
          <w:spacing w:val="2"/>
        </w:rPr>
        <w:t xml:space="preserve"> </w:t>
      </w:r>
      <w:r>
        <w:t>cascade).</w:t>
      </w:r>
    </w:p>
    <w:p w:rsidR="007E390D" w:rsidRDefault="007E390D">
      <w:pPr>
        <w:pStyle w:val="BodyText"/>
        <w:spacing w:before="12"/>
        <w:rPr>
          <w:sz w:val="22"/>
        </w:rPr>
      </w:pPr>
    </w:p>
    <w:p w:rsidR="007E390D" w:rsidRDefault="00DA782C">
      <w:pPr>
        <w:pStyle w:val="Heading2"/>
        <w:numPr>
          <w:ilvl w:val="1"/>
          <w:numId w:val="2"/>
        </w:numPr>
        <w:tabs>
          <w:tab w:val="left" w:pos="2381"/>
        </w:tabs>
        <w:ind w:hanging="495"/>
        <w:jc w:val="left"/>
      </w:pPr>
      <w:bookmarkStart w:id="65" w:name="_bookmark19"/>
      <w:bookmarkEnd w:id="65"/>
      <w:r>
        <w:t>CSS :</w:t>
      </w:r>
    </w:p>
    <w:p w:rsidR="007E390D" w:rsidRDefault="007E390D">
      <w:pPr>
        <w:pStyle w:val="BodyText"/>
        <w:spacing w:before="3"/>
        <w:rPr>
          <w:rFonts w:ascii="Times New Roman"/>
          <w:b/>
          <w:sz w:val="38"/>
        </w:rPr>
      </w:pPr>
    </w:p>
    <w:p w:rsidR="007E390D" w:rsidRDefault="00DA782C">
      <w:pPr>
        <w:pStyle w:val="BodyText"/>
        <w:spacing w:before="1" w:line="360" w:lineRule="auto"/>
        <w:ind w:left="2380" w:right="674" w:firstLine="720"/>
      </w:pPr>
      <w:r>
        <w:t xml:space="preserve">l'anglais: </w:t>
      </w:r>
      <w:r>
        <w:rPr>
          <w:b/>
        </w:rPr>
        <w:t>Cascading Style Sheets</w:t>
      </w:r>
      <w:r>
        <w:t>, forment un Les feuilles de style en</w:t>
      </w:r>
      <w:r>
        <w:rPr>
          <w:spacing w:val="1"/>
        </w:rPr>
        <w:t xml:space="preserve"> </w:t>
      </w:r>
      <w:r>
        <w:t>cascade, généralement appelées CSS de langage informatique qui décrit la</w:t>
      </w:r>
      <w:r>
        <w:rPr>
          <w:spacing w:val="1"/>
        </w:rPr>
        <w:t xml:space="preserve"> </w:t>
      </w:r>
      <w:r>
        <w:t>présentation</w:t>
      </w:r>
      <w:r>
        <w:rPr>
          <w:spacing w:val="-4"/>
        </w:rPr>
        <w:t xml:space="preserve"> </w:t>
      </w:r>
      <w:r>
        <w:t>des</w:t>
      </w:r>
      <w:r>
        <w:rPr>
          <w:spacing w:val="-4"/>
        </w:rPr>
        <w:t xml:space="preserve"> </w:t>
      </w:r>
      <w:r>
        <w:t>documents</w:t>
      </w:r>
      <w:r>
        <w:rPr>
          <w:spacing w:val="-2"/>
        </w:rPr>
        <w:t xml:space="preserve"> </w:t>
      </w:r>
      <w:r>
        <w:t>HTML</w:t>
      </w:r>
      <w:r>
        <w:rPr>
          <w:spacing w:val="-3"/>
        </w:rPr>
        <w:t xml:space="preserve"> </w:t>
      </w:r>
      <w:r>
        <w:t>et</w:t>
      </w:r>
      <w:r>
        <w:rPr>
          <w:spacing w:val="-4"/>
        </w:rPr>
        <w:t xml:space="preserve"> </w:t>
      </w:r>
      <w:r>
        <w:t>XML</w:t>
      </w:r>
      <w:r>
        <w:rPr>
          <w:spacing w:val="-3"/>
        </w:rPr>
        <w:t xml:space="preserve"> </w:t>
      </w:r>
      <w:r>
        <w:t>Les</w:t>
      </w:r>
      <w:r>
        <w:rPr>
          <w:spacing w:val="-4"/>
        </w:rPr>
        <w:t xml:space="preserve"> </w:t>
      </w:r>
      <w:r>
        <w:t>standards</w:t>
      </w:r>
      <w:r>
        <w:rPr>
          <w:spacing w:val="-4"/>
        </w:rPr>
        <w:t xml:space="preserve"> </w:t>
      </w:r>
      <w:r>
        <w:t>définissant</w:t>
      </w:r>
      <w:r>
        <w:rPr>
          <w:spacing w:val="-1"/>
        </w:rPr>
        <w:t xml:space="preserve"> </w:t>
      </w:r>
      <w:r>
        <w:t>CSS</w:t>
      </w:r>
      <w:r>
        <w:rPr>
          <w:spacing w:val="-4"/>
        </w:rPr>
        <w:t xml:space="preserve"> </w:t>
      </w:r>
      <w:r>
        <w:t>sont</w:t>
      </w:r>
    </w:p>
    <w:p w:rsidR="007E390D" w:rsidRDefault="007E390D">
      <w:pPr>
        <w:spacing w:line="360" w:lineRule="auto"/>
        <w:sectPr w:rsidR="007E390D">
          <w:pgSz w:w="12240" w:h="15840"/>
          <w:pgMar w:top="660" w:right="360" w:bottom="1280" w:left="500" w:header="0" w:footer="918" w:gutter="0"/>
          <w:cols w:space="720"/>
        </w:sectPr>
      </w:pPr>
    </w:p>
    <w:p w:rsidR="007E390D" w:rsidRDefault="00DA782C">
      <w:pPr>
        <w:pStyle w:val="BodyText"/>
        <w:spacing w:before="19" w:line="360" w:lineRule="auto"/>
        <w:ind w:left="2380" w:right="396"/>
      </w:pPr>
      <w:r>
        <w:lastRenderedPageBreak/>
        <w:t>publiés</w:t>
      </w:r>
      <w:r>
        <w:rPr>
          <w:spacing w:val="3"/>
        </w:rPr>
        <w:t xml:space="preserve"> </w:t>
      </w:r>
      <w:r>
        <w:t>par</w:t>
      </w:r>
      <w:r>
        <w:rPr>
          <w:spacing w:val="5"/>
        </w:rPr>
        <w:t xml:space="preserve"> </w:t>
      </w:r>
      <w:r>
        <w:t>le</w:t>
      </w:r>
      <w:r>
        <w:rPr>
          <w:spacing w:val="5"/>
        </w:rPr>
        <w:t xml:space="preserve"> </w:t>
      </w:r>
      <w:r>
        <w:t>World</w:t>
      </w:r>
      <w:r>
        <w:rPr>
          <w:spacing w:val="7"/>
        </w:rPr>
        <w:t xml:space="preserve"> </w:t>
      </w:r>
      <w:r>
        <w:t>Wide</w:t>
      </w:r>
      <w:r>
        <w:rPr>
          <w:spacing w:val="5"/>
        </w:rPr>
        <w:t xml:space="preserve"> </w:t>
      </w:r>
      <w:r>
        <w:t>Web</w:t>
      </w:r>
      <w:r>
        <w:rPr>
          <w:spacing w:val="4"/>
        </w:rPr>
        <w:t xml:space="preserve"> </w:t>
      </w:r>
      <w:r>
        <w:t>Consortium</w:t>
      </w:r>
      <w:r>
        <w:rPr>
          <w:spacing w:val="3"/>
        </w:rPr>
        <w:t xml:space="preserve"> </w:t>
      </w:r>
      <w:r>
        <w:t>(W3C).</w:t>
      </w:r>
      <w:r>
        <w:rPr>
          <w:spacing w:val="3"/>
        </w:rPr>
        <w:t xml:space="preserve"> </w:t>
      </w:r>
      <w:r>
        <w:t>Introduit</w:t>
      </w:r>
      <w:r>
        <w:rPr>
          <w:spacing w:val="5"/>
        </w:rPr>
        <w:t xml:space="preserve"> </w:t>
      </w:r>
      <w:r>
        <w:t>au</w:t>
      </w:r>
      <w:r>
        <w:rPr>
          <w:spacing w:val="6"/>
        </w:rPr>
        <w:t xml:space="preserve"> </w:t>
      </w:r>
      <w:r>
        <w:t>milieu</w:t>
      </w:r>
      <w:r>
        <w:rPr>
          <w:spacing w:val="4"/>
        </w:rPr>
        <w:t xml:space="preserve"> </w:t>
      </w:r>
      <w:r>
        <w:t>des</w:t>
      </w:r>
      <w:r>
        <w:rPr>
          <w:spacing w:val="1"/>
        </w:rPr>
        <w:t xml:space="preserve"> </w:t>
      </w:r>
      <w:r>
        <w:rPr>
          <w:w w:val="95"/>
        </w:rPr>
        <w:t>années</w:t>
      </w:r>
      <w:r>
        <w:rPr>
          <w:spacing w:val="32"/>
          <w:w w:val="95"/>
        </w:rPr>
        <w:t xml:space="preserve"> </w:t>
      </w:r>
      <w:r>
        <w:rPr>
          <w:w w:val="95"/>
        </w:rPr>
        <w:t>1990,</w:t>
      </w:r>
      <w:r>
        <w:rPr>
          <w:spacing w:val="33"/>
          <w:w w:val="95"/>
        </w:rPr>
        <w:t xml:space="preserve"> </w:t>
      </w:r>
      <w:r>
        <w:rPr>
          <w:w w:val="95"/>
        </w:rPr>
        <w:t>CSS</w:t>
      </w:r>
      <w:r>
        <w:rPr>
          <w:spacing w:val="33"/>
          <w:w w:val="95"/>
        </w:rPr>
        <w:t xml:space="preserve"> </w:t>
      </w:r>
      <w:r>
        <w:rPr>
          <w:w w:val="95"/>
        </w:rPr>
        <w:t>Devient</w:t>
      </w:r>
      <w:r>
        <w:rPr>
          <w:spacing w:val="31"/>
          <w:w w:val="95"/>
        </w:rPr>
        <w:t xml:space="preserve"> </w:t>
      </w:r>
      <w:r>
        <w:rPr>
          <w:w w:val="95"/>
        </w:rPr>
        <w:t>couramment</w:t>
      </w:r>
      <w:r>
        <w:rPr>
          <w:spacing w:val="35"/>
          <w:w w:val="95"/>
        </w:rPr>
        <w:t xml:space="preserve"> </w:t>
      </w:r>
      <w:r>
        <w:rPr>
          <w:w w:val="95"/>
        </w:rPr>
        <w:t>utilisé</w:t>
      </w:r>
      <w:r>
        <w:rPr>
          <w:spacing w:val="34"/>
          <w:w w:val="95"/>
        </w:rPr>
        <w:t xml:space="preserve"> </w:t>
      </w:r>
      <w:r>
        <w:rPr>
          <w:w w:val="95"/>
        </w:rPr>
        <w:t>dans</w:t>
      </w:r>
      <w:r>
        <w:rPr>
          <w:spacing w:val="31"/>
          <w:w w:val="95"/>
        </w:rPr>
        <w:t xml:space="preserve"> </w:t>
      </w:r>
      <w:r>
        <w:rPr>
          <w:w w:val="95"/>
        </w:rPr>
        <w:t>la</w:t>
      </w:r>
      <w:r>
        <w:rPr>
          <w:spacing w:val="33"/>
          <w:w w:val="95"/>
        </w:rPr>
        <w:t xml:space="preserve"> </w:t>
      </w:r>
      <w:r>
        <w:rPr>
          <w:w w:val="95"/>
        </w:rPr>
        <w:t>conception</w:t>
      </w:r>
      <w:r>
        <w:rPr>
          <w:spacing w:val="33"/>
          <w:w w:val="95"/>
        </w:rPr>
        <w:t xml:space="preserve"> </w:t>
      </w:r>
      <w:r>
        <w:rPr>
          <w:w w:val="95"/>
        </w:rPr>
        <w:t>des</w:t>
      </w:r>
      <w:r>
        <w:rPr>
          <w:spacing w:val="33"/>
          <w:w w:val="95"/>
        </w:rPr>
        <w:t xml:space="preserve"> </w:t>
      </w:r>
      <w:r>
        <w:rPr>
          <w:w w:val="95"/>
        </w:rPr>
        <w:t>sites</w:t>
      </w:r>
      <w:r>
        <w:rPr>
          <w:spacing w:val="34"/>
          <w:w w:val="95"/>
        </w:rPr>
        <w:t xml:space="preserve"> </w:t>
      </w:r>
      <w:r>
        <w:rPr>
          <w:w w:val="95"/>
        </w:rPr>
        <w:t>web</w:t>
      </w:r>
      <w:r>
        <w:rPr>
          <w:spacing w:val="-4"/>
          <w:w w:val="95"/>
        </w:rPr>
        <w:t xml:space="preserve"> </w:t>
      </w:r>
      <w:r>
        <w:rPr>
          <w:w w:val="95"/>
        </w:rPr>
        <w:t>et</w:t>
      </w:r>
      <w:r>
        <w:rPr>
          <w:spacing w:val="-52"/>
          <w:w w:val="95"/>
        </w:rPr>
        <w:t xml:space="preserve"> </w:t>
      </w:r>
      <w:r>
        <w:t>bien</w:t>
      </w:r>
      <w:r>
        <w:rPr>
          <w:spacing w:val="-2"/>
        </w:rPr>
        <w:t xml:space="preserve"> </w:t>
      </w:r>
      <w:r>
        <w:t>pris</w:t>
      </w:r>
      <w:r>
        <w:rPr>
          <w:spacing w:val="-1"/>
        </w:rPr>
        <w:t xml:space="preserve"> </w:t>
      </w:r>
      <w:r>
        <w:t>en charge</w:t>
      </w:r>
      <w:r>
        <w:rPr>
          <w:spacing w:val="-1"/>
        </w:rPr>
        <w:t xml:space="preserve"> </w:t>
      </w:r>
      <w:r>
        <w:t>par</w:t>
      </w:r>
      <w:r>
        <w:rPr>
          <w:spacing w:val="-1"/>
        </w:rPr>
        <w:t xml:space="preserve"> </w:t>
      </w:r>
      <w:r>
        <w:t>les</w:t>
      </w:r>
      <w:r>
        <w:rPr>
          <w:spacing w:val="-1"/>
        </w:rPr>
        <w:t xml:space="preserve"> </w:t>
      </w:r>
      <w:r>
        <w:t>navigateurs web</w:t>
      </w:r>
      <w:r>
        <w:rPr>
          <w:spacing w:val="-1"/>
        </w:rPr>
        <w:t xml:space="preserve"> </w:t>
      </w:r>
      <w:r>
        <w:t>dans</w:t>
      </w:r>
      <w:r>
        <w:rPr>
          <w:spacing w:val="-2"/>
        </w:rPr>
        <w:t xml:space="preserve"> </w:t>
      </w:r>
      <w:r>
        <w:t>les</w:t>
      </w:r>
      <w:r>
        <w:rPr>
          <w:spacing w:val="-3"/>
        </w:rPr>
        <w:t xml:space="preserve"> </w:t>
      </w:r>
      <w:r>
        <w:t>années</w:t>
      </w:r>
      <w:r>
        <w:rPr>
          <w:spacing w:val="-7"/>
        </w:rPr>
        <w:t xml:space="preserve"> </w:t>
      </w:r>
      <w:r>
        <w:t>2000.</w:t>
      </w:r>
    </w:p>
    <w:p w:rsidR="007E390D" w:rsidRDefault="007E390D">
      <w:pPr>
        <w:pStyle w:val="BodyText"/>
        <w:spacing w:before="2"/>
        <w:rPr>
          <w:sz w:val="23"/>
        </w:rPr>
      </w:pPr>
    </w:p>
    <w:p w:rsidR="007E390D" w:rsidRDefault="00DA782C">
      <w:pPr>
        <w:pStyle w:val="Heading2"/>
        <w:numPr>
          <w:ilvl w:val="1"/>
          <w:numId w:val="2"/>
        </w:numPr>
        <w:tabs>
          <w:tab w:val="left" w:pos="2381"/>
        </w:tabs>
        <w:ind w:hanging="495"/>
        <w:jc w:val="left"/>
      </w:pPr>
      <w:bookmarkStart w:id="66" w:name="_bookmark20"/>
      <w:bookmarkEnd w:id="66"/>
      <w:r>
        <w:t>BOOTSTRAP</w:t>
      </w:r>
    </w:p>
    <w:p w:rsidR="007E390D" w:rsidRDefault="007E390D">
      <w:pPr>
        <w:pStyle w:val="BodyText"/>
        <w:spacing w:before="9"/>
        <w:rPr>
          <w:rFonts w:ascii="Times New Roman"/>
          <w:b/>
          <w:sz w:val="34"/>
        </w:rPr>
      </w:pPr>
    </w:p>
    <w:p w:rsidR="007E390D" w:rsidRDefault="00DA782C">
      <w:pPr>
        <w:pStyle w:val="BodyText"/>
        <w:spacing w:line="360" w:lineRule="auto"/>
        <w:ind w:left="2380" w:right="396" w:firstLine="720"/>
      </w:pPr>
      <w:r>
        <w:rPr>
          <w:b/>
        </w:rPr>
        <w:t xml:space="preserve">Bootstrap </w:t>
      </w:r>
      <w:r>
        <w:t>est une collection d'outils utiles à la création du design</w:t>
      </w:r>
      <w:r>
        <w:rPr>
          <w:spacing w:val="1"/>
        </w:rPr>
        <w:t xml:space="preserve"> </w:t>
      </w:r>
      <w:r>
        <w:t>(graphisme, animation et interactions avec la page dans le navigateur, etc.) de</w:t>
      </w:r>
      <w:r>
        <w:rPr>
          <w:spacing w:val="1"/>
        </w:rPr>
        <w:t xml:space="preserve"> </w:t>
      </w:r>
      <w:r>
        <w:t>sites et d'applications web. C'est un ensemble qui contient des codes HTML et</w:t>
      </w:r>
      <w:r>
        <w:rPr>
          <w:spacing w:val="1"/>
        </w:rPr>
        <w:t xml:space="preserve"> </w:t>
      </w:r>
      <w:r>
        <w:t>CSS,</w:t>
      </w:r>
      <w:r>
        <w:rPr>
          <w:spacing w:val="-4"/>
        </w:rPr>
        <w:t xml:space="preserve"> </w:t>
      </w:r>
      <w:r>
        <w:t>des</w:t>
      </w:r>
      <w:r>
        <w:rPr>
          <w:spacing w:val="-4"/>
        </w:rPr>
        <w:t xml:space="preserve"> </w:t>
      </w:r>
      <w:r>
        <w:t>formulaires,</w:t>
      </w:r>
      <w:r>
        <w:rPr>
          <w:spacing w:val="-3"/>
        </w:rPr>
        <w:t xml:space="preserve"> </w:t>
      </w:r>
      <w:r>
        <w:t>boutons,</w:t>
      </w:r>
      <w:r>
        <w:rPr>
          <w:spacing w:val="-4"/>
        </w:rPr>
        <w:t xml:space="preserve"> </w:t>
      </w:r>
      <w:r>
        <w:t>outils</w:t>
      </w:r>
      <w:r>
        <w:rPr>
          <w:spacing w:val="-4"/>
        </w:rPr>
        <w:t xml:space="preserve"> </w:t>
      </w:r>
      <w:r>
        <w:t>de navigation</w:t>
      </w:r>
      <w:r>
        <w:rPr>
          <w:spacing w:val="-3"/>
        </w:rPr>
        <w:t xml:space="preserve"> </w:t>
      </w:r>
      <w:r>
        <w:t>et</w:t>
      </w:r>
      <w:r>
        <w:rPr>
          <w:spacing w:val="-3"/>
        </w:rPr>
        <w:t xml:space="preserve"> </w:t>
      </w:r>
      <w:r>
        <w:t>autres</w:t>
      </w:r>
      <w:r>
        <w:rPr>
          <w:spacing w:val="-2"/>
        </w:rPr>
        <w:t xml:space="preserve"> </w:t>
      </w:r>
      <w:r>
        <w:t>éléments</w:t>
      </w:r>
      <w:r>
        <w:rPr>
          <w:spacing w:val="-5"/>
        </w:rPr>
        <w:t xml:space="preserve"> </w:t>
      </w:r>
      <w:r>
        <w:t>interactifs,</w:t>
      </w:r>
      <w:r>
        <w:rPr>
          <w:spacing w:val="-56"/>
        </w:rPr>
        <w:t xml:space="preserve"> </w:t>
      </w:r>
      <w:r>
        <w:t>ainsi que des extensions JavaScript en option. C'est l'un des projets les plus</w:t>
      </w:r>
      <w:r>
        <w:rPr>
          <w:spacing w:val="1"/>
        </w:rPr>
        <w:t xml:space="preserve"> </w:t>
      </w:r>
      <w:r>
        <w:t>populaires</w:t>
      </w:r>
      <w:r>
        <w:rPr>
          <w:spacing w:val="-2"/>
        </w:rPr>
        <w:t xml:space="preserve"> </w:t>
      </w:r>
      <w:r>
        <w:t>sur</w:t>
      </w:r>
      <w:r>
        <w:rPr>
          <w:spacing w:val="-2"/>
        </w:rPr>
        <w:t xml:space="preserve"> </w:t>
      </w:r>
      <w:r>
        <w:t>la</w:t>
      </w:r>
      <w:r>
        <w:rPr>
          <w:spacing w:val="-2"/>
        </w:rPr>
        <w:t xml:space="preserve"> </w:t>
      </w:r>
      <w:r>
        <w:t>plate-forme</w:t>
      </w:r>
      <w:r>
        <w:rPr>
          <w:spacing w:val="-3"/>
        </w:rPr>
        <w:t xml:space="preserve"> </w:t>
      </w:r>
      <w:r>
        <w:t>de</w:t>
      </w:r>
      <w:r>
        <w:rPr>
          <w:spacing w:val="-1"/>
        </w:rPr>
        <w:t xml:space="preserve"> </w:t>
      </w:r>
      <w:r>
        <w:t>gestion</w:t>
      </w:r>
      <w:r>
        <w:rPr>
          <w:spacing w:val="-2"/>
        </w:rPr>
        <w:t xml:space="preserve"> </w:t>
      </w:r>
      <w:r>
        <w:t>de</w:t>
      </w:r>
      <w:r>
        <w:rPr>
          <w:spacing w:val="1"/>
        </w:rPr>
        <w:t xml:space="preserve"> </w:t>
      </w:r>
      <w:r>
        <w:t>développement</w:t>
      </w:r>
      <w:r>
        <w:rPr>
          <w:spacing w:val="-2"/>
        </w:rPr>
        <w:t xml:space="preserve"> </w:t>
      </w:r>
      <w:r>
        <w:t>GitHub.</w:t>
      </w:r>
    </w:p>
    <w:p w:rsidR="007E390D" w:rsidRDefault="007E390D">
      <w:pPr>
        <w:pStyle w:val="BodyText"/>
        <w:spacing w:before="10"/>
        <w:rPr>
          <w:sz w:val="19"/>
        </w:rPr>
      </w:pPr>
    </w:p>
    <w:p w:rsidR="007E390D" w:rsidRDefault="00DA782C">
      <w:pPr>
        <w:pStyle w:val="Heading2"/>
        <w:numPr>
          <w:ilvl w:val="1"/>
          <w:numId w:val="2"/>
        </w:numPr>
        <w:tabs>
          <w:tab w:val="left" w:pos="2381"/>
        </w:tabs>
        <w:ind w:hanging="416"/>
        <w:jc w:val="left"/>
      </w:pPr>
      <w:bookmarkStart w:id="67" w:name="_bookmark21"/>
      <w:bookmarkEnd w:id="67"/>
      <w:r>
        <w:t>PHP</w:t>
      </w:r>
      <w:r>
        <w:rPr>
          <w:spacing w:val="-1"/>
        </w:rPr>
        <w:t xml:space="preserve"> </w:t>
      </w:r>
      <w:r>
        <w:t>:</w:t>
      </w:r>
    </w:p>
    <w:p w:rsidR="007E390D" w:rsidRDefault="007E390D">
      <w:pPr>
        <w:pStyle w:val="BodyText"/>
        <w:spacing w:before="1"/>
        <w:rPr>
          <w:rFonts w:ascii="Times New Roman"/>
          <w:b/>
          <w:sz w:val="38"/>
        </w:rPr>
      </w:pPr>
    </w:p>
    <w:p w:rsidR="007E390D" w:rsidRDefault="00DA782C">
      <w:pPr>
        <w:pStyle w:val="BodyText"/>
        <w:spacing w:line="360" w:lineRule="auto"/>
        <w:ind w:left="2380" w:right="536" w:firstLine="720"/>
      </w:pPr>
      <w:r>
        <w:rPr>
          <w:b/>
        </w:rPr>
        <w:t>PHP</w:t>
      </w:r>
      <w:r>
        <w:t>: Hypertext Preprocessor, plus connu sous son sigle PHP(acronyme</w:t>
      </w:r>
      <w:r>
        <w:rPr>
          <w:spacing w:val="1"/>
        </w:rPr>
        <w:t xml:space="preserve"> </w:t>
      </w:r>
      <w:r>
        <w:t>récursif),</w:t>
      </w:r>
      <w:r>
        <w:rPr>
          <w:spacing w:val="-5"/>
        </w:rPr>
        <w:t xml:space="preserve"> </w:t>
      </w:r>
      <w:r>
        <w:t>est</w:t>
      </w:r>
      <w:r>
        <w:rPr>
          <w:spacing w:val="-5"/>
        </w:rPr>
        <w:t xml:space="preserve"> </w:t>
      </w:r>
      <w:r>
        <w:t>un</w:t>
      </w:r>
      <w:r>
        <w:rPr>
          <w:spacing w:val="-4"/>
        </w:rPr>
        <w:t xml:space="preserve"> </w:t>
      </w:r>
      <w:r>
        <w:t>langage</w:t>
      </w:r>
      <w:r>
        <w:rPr>
          <w:spacing w:val="-3"/>
        </w:rPr>
        <w:t xml:space="preserve"> </w:t>
      </w:r>
      <w:r>
        <w:t>de</w:t>
      </w:r>
      <w:r>
        <w:rPr>
          <w:spacing w:val="-4"/>
        </w:rPr>
        <w:t xml:space="preserve"> </w:t>
      </w:r>
      <w:r>
        <w:t>programmation</w:t>
      </w:r>
      <w:r>
        <w:rPr>
          <w:spacing w:val="-2"/>
        </w:rPr>
        <w:t xml:space="preserve"> </w:t>
      </w:r>
      <w:r>
        <w:t>principalement</w:t>
      </w:r>
      <w:r>
        <w:rPr>
          <w:spacing w:val="-5"/>
        </w:rPr>
        <w:t xml:space="preserve"> </w:t>
      </w:r>
      <w:r>
        <w:t>utilisé</w:t>
      </w:r>
      <w:r>
        <w:rPr>
          <w:spacing w:val="-3"/>
        </w:rPr>
        <w:t xml:space="preserve"> </w:t>
      </w:r>
      <w:r>
        <w:t>pour</w:t>
      </w:r>
      <w:r>
        <w:rPr>
          <w:spacing w:val="-3"/>
        </w:rPr>
        <w:t xml:space="preserve"> </w:t>
      </w:r>
      <w:r>
        <w:t>produire</w:t>
      </w:r>
      <w:r>
        <w:rPr>
          <w:spacing w:val="-56"/>
        </w:rPr>
        <w:t xml:space="preserve"> </w:t>
      </w:r>
      <w:r>
        <w:t>des pages Web dynamiques via un serveur HTTP, mais pouvant également</w:t>
      </w:r>
      <w:r>
        <w:rPr>
          <w:spacing w:val="1"/>
        </w:rPr>
        <w:t xml:space="preserve"> </w:t>
      </w:r>
      <w:r>
        <w:t>fonctionner comme n'importe quel langage interprété de façon locale. PHP est</w:t>
      </w:r>
      <w:r>
        <w:rPr>
          <w:spacing w:val="1"/>
        </w:rPr>
        <w:t xml:space="preserve"> </w:t>
      </w:r>
      <w:r>
        <w:t>un langage impératif orienté objet. PHP a permis de créer un grand nombre de</w:t>
      </w:r>
      <w:r>
        <w:rPr>
          <w:spacing w:val="1"/>
        </w:rPr>
        <w:t xml:space="preserve"> </w:t>
      </w:r>
      <w:r>
        <w:t>sites web célèbres, comme Facebook, Wikipédia, etc. Il est considéré comme la</w:t>
      </w:r>
      <w:r>
        <w:rPr>
          <w:spacing w:val="1"/>
        </w:rPr>
        <w:t xml:space="preserve"> </w:t>
      </w:r>
      <w:r>
        <w:t>base</w:t>
      </w:r>
      <w:r>
        <w:rPr>
          <w:spacing w:val="-3"/>
        </w:rPr>
        <w:t xml:space="preserve"> </w:t>
      </w:r>
      <w:r>
        <w:t>de</w:t>
      </w:r>
      <w:r>
        <w:rPr>
          <w:spacing w:val="-1"/>
        </w:rPr>
        <w:t xml:space="preserve"> </w:t>
      </w:r>
      <w:r>
        <w:t>la</w:t>
      </w:r>
      <w:r>
        <w:rPr>
          <w:spacing w:val="-2"/>
        </w:rPr>
        <w:t xml:space="preserve"> </w:t>
      </w:r>
      <w:r>
        <w:t>création</w:t>
      </w:r>
      <w:r>
        <w:rPr>
          <w:spacing w:val="-1"/>
        </w:rPr>
        <w:t xml:space="preserve"> </w:t>
      </w:r>
      <w:r>
        <w:t>des</w:t>
      </w:r>
      <w:r>
        <w:rPr>
          <w:spacing w:val="-1"/>
        </w:rPr>
        <w:t xml:space="preserve"> </w:t>
      </w:r>
      <w:r>
        <w:t>sites Internet dits</w:t>
      </w:r>
      <w:r>
        <w:rPr>
          <w:spacing w:val="-1"/>
        </w:rPr>
        <w:t xml:space="preserve"> </w:t>
      </w:r>
      <w:r>
        <w:t>Dynamiques.</w:t>
      </w:r>
    </w:p>
    <w:p w:rsidR="007E390D" w:rsidRDefault="007E390D">
      <w:pPr>
        <w:pStyle w:val="BodyText"/>
        <w:spacing w:before="3"/>
        <w:rPr>
          <w:sz w:val="23"/>
        </w:rPr>
      </w:pPr>
    </w:p>
    <w:p w:rsidR="007E390D" w:rsidRDefault="00DA782C">
      <w:pPr>
        <w:pStyle w:val="Heading2"/>
        <w:numPr>
          <w:ilvl w:val="1"/>
          <w:numId w:val="2"/>
        </w:numPr>
        <w:tabs>
          <w:tab w:val="left" w:pos="2381"/>
        </w:tabs>
        <w:spacing w:before="1"/>
        <w:ind w:hanging="495"/>
        <w:jc w:val="left"/>
      </w:pPr>
      <w:bookmarkStart w:id="68" w:name="_bookmark22"/>
      <w:bookmarkEnd w:id="68"/>
      <w:r>
        <w:t>MYSQL :</w:t>
      </w:r>
    </w:p>
    <w:p w:rsidR="007E390D" w:rsidRDefault="007E390D">
      <w:pPr>
        <w:pStyle w:val="BodyText"/>
        <w:spacing w:before="6"/>
        <w:rPr>
          <w:rFonts w:ascii="Times New Roman"/>
          <w:b/>
          <w:sz w:val="34"/>
        </w:rPr>
      </w:pPr>
    </w:p>
    <w:p w:rsidR="007E390D" w:rsidRDefault="00DA782C">
      <w:pPr>
        <w:pStyle w:val="BodyText"/>
        <w:spacing w:line="360" w:lineRule="auto"/>
        <w:ind w:left="2380" w:right="396" w:firstLine="720"/>
      </w:pPr>
      <w:r>
        <w:rPr>
          <w:b/>
        </w:rPr>
        <w:t xml:space="preserve">MySQL </w:t>
      </w:r>
      <w:r>
        <w:t>est un système de gestion de bases de données relationnelles</w:t>
      </w:r>
      <w:r>
        <w:rPr>
          <w:spacing w:val="1"/>
        </w:rPr>
        <w:t xml:space="preserve"> </w:t>
      </w:r>
      <w:r>
        <w:t>(SGBDR). Il est distribué sous une double licence GPL et propriétaire Il fait partie</w:t>
      </w:r>
      <w:r>
        <w:rPr>
          <w:spacing w:val="1"/>
        </w:rPr>
        <w:t xml:space="preserve"> </w:t>
      </w:r>
      <w:r>
        <w:t>des logiciels de gestion de base de données les plus utilisés au monde, autant par</w:t>
      </w:r>
      <w:r>
        <w:rPr>
          <w:spacing w:val="-56"/>
        </w:rPr>
        <w:t xml:space="preserve"> </w:t>
      </w:r>
      <w:r>
        <w:t>le grand public (applications web principalement) que par des professionnels, en</w:t>
      </w:r>
      <w:r>
        <w:rPr>
          <w:spacing w:val="1"/>
        </w:rPr>
        <w:t xml:space="preserve"> </w:t>
      </w:r>
      <w:r>
        <w:t>concurrence</w:t>
      </w:r>
      <w:r>
        <w:rPr>
          <w:spacing w:val="-1"/>
        </w:rPr>
        <w:t xml:space="preserve"> </w:t>
      </w:r>
      <w:r>
        <w:t>avec</w:t>
      </w:r>
      <w:r>
        <w:rPr>
          <w:spacing w:val="-1"/>
        </w:rPr>
        <w:t xml:space="preserve"> </w:t>
      </w:r>
      <w:r>
        <w:t>Oracle,</w:t>
      </w:r>
      <w:r>
        <w:rPr>
          <w:spacing w:val="-2"/>
        </w:rPr>
        <w:t xml:space="preserve"> </w:t>
      </w:r>
      <w:r>
        <w:t>Infor</w:t>
      </w:r>
      <w:r w:rsidR="0074185D">
        <w:t>A</w:t>
      </w:r>
      <w:r>
        <w:t>mix</w:t>
      </w:r>
      <w:r>
        <w:rPr>
          <w:spacing w:val="-1"/>
        </w:rPr>
        <w:t xml:space="preserve"> </w:t>
      </w:r>
      <w:r>
        <w:t>et Microsoft</w:t>
      </w:r>
      <w:r>
        <w:rPr>
          <w:spacing w:val="-3"/>
        </w:rPr>
        <w:t xml:space="preserve"> </w:t>
      </w:r>
      <w:r>
        <w:t>SQL Server.</w:t>
      </w:r>
    </w:p>
    <w:p w:rsidR="007E390D" w:rsidRDefault="007E390D">
      <w:pPr>
        <w:pStyle w:val="BodyText"/>
        <w:spacing w:before="1"/>
        <w:rPr>
          <w:sz w:val="20"/>
        </w:rPr>
      </w:pPr>
    </w:p>
    <w:p w:rsidR="007E390D" w:rsidRDefault="00DA782C">
      <w:pPr>
        <w:pStyle w:val="Heading2"/>
        <w:numPr>
          <w:ilvl w:val="1"/>
          <w:numId w:val="2"/>
        </w:numPr>
        <w:tabs>
          <w:tab w:val="left" w:pos="2381"/>
        </w:tabs>
        <w:ind w:hanging="572"/>
        <w:jc w:val="left"/>
      </w:pPr>
      <w:bookmarkStart w:id="69" w:name="_bookmark23"/>
      <w:bookmarkEnd w:id="69"/>
      <w:r>
        <w:t>JAVASCRIPT</w:t>
      </w:r>
      <w:r>
        <w:rPr>
          <w:spacing w:val="-6"/>
        </w:rPr>
        <w:t xml:space="preserve"> </w:t>
      </w:r>
      <w:r>
        <w:t>:</w:t>
      </w:r>
    </w:p>
    <w:p w:rsidR="007E390D" w:rsidRDefault="007E390D">
      <w:pPr>
        <w:sectPr w:rsidR="007E390D">
          <w:pgSz w:w="12240" w:h="15840"/>
          <w:pgMar w:top="700" w:right="360" w:bottom="1280" w:left="500" w:header="0" w:footer="918" w:gutter="0"/>
          <w:cols w:space="720"/>
        </w:sectPr>
      </w:pPr>
    </w:p>
    <w:p w:rsidR="007E390D" w:rsidRDefault="00DA782C">
      <w:pPr>
        <w:spacing w:before="35" w:line="360" w:lineRule="auto"/>
        <w:ind w:left="916" w:right="1383"/>
        <w:jc w:val="both"/>
        <w:rPr>
          <w:sz w:val="24"/>
        </w:rPr>
      </w:pPr>
      <w:r>
        <w:rPr>
          <w:b/>
          <w:sz w:val="24"/>
        </w:rPr>
        <w:lastRenderedPageBreak/>
        <w:t xml:space="preserve">JavaScript </w:t>
      </w:r>
      <w:r>
        <w:rPr>
          <w:sz w:val="24"/>
        </w:rPr>
        <w:t>est un langage de script orienté objet principalement utilisé dans les pages HTML.</w:t>
      </w:r>
      <w:r>
        <w:rPr>
          <w:spacing w:val="1"/>
          <w:sz w:val="24"/>
        </w:rPr>
        <w:t xml:space="preserve"> </w:t>
      </w:r>
      <w:r>
        <w:rPr>
          <w:sz w:val="24"/>
        </w:rPr>
        <w:t>À l’opposé des langages serveur (qui s’exécutent sur le site), JavaScript est exécuté sur</w:t>
      </w:r>
      <w:r>
        <w:rPr>
          <w:spacing w:val="1"/>
          <w:sz w:val="24"/>
        </w:rPr>
        <w:t xml:space="preserve"> </w:t>
      </w:r>
      <w:r>
        <w:rPr>
          <w:sz w:val="24"/>
        </w:rPr>
        <w:t>l’ordinateur</w:t>
      </w:r>
      <w:r>
        <w:rPr>
          <w:spacing w:val="1"/>
          <w:sz w:val="24"/>
        </w:rPr>
        <w:t xml:space="preserve"> </w:t>
      </w:r>
      <w:r>
        <w:rPr>
          <w:sz w:val="24"/>
        </w:rPr>
        <w:t>de</w:t>
      </w:r>
      <w:r>
        <w:rPr>
          <w:spacing w:val="1"/>
          <w:sz w:val="24"/>
        </w:rPr>
        <w:t xml:space="preserve"> </w:t>
      </w:r>
      <w:r>
        <w:rPr>
          <w:sz w:val="24"/>
        </w:rPr>
        <w:t>l’internaute</w:t>
      </w:r>
      <w:r>
        <w:rPr>
          <w:spacing w:val="1"/>
          <w:sz w:val="24"/>
        </w:rPr>
        <w:t xml:space="preserve"> </w:t>
      </w:r>
      <w:r>
        <w:rPr>
          <w:sz w:val="24"/>
        </w:rPr>
        <w:t>par</w:t>
      </w:r>
      <w:r>
        <w:rPr>
          <w:spacing w:val="1"/>
          <w:sz w:val="24"/>
        </w:rPr>
        <w:t xml:space="preserve"> </w:t>
      </w:r>
      <w:r>
        <w:rPr>
          <w:sz w:val="24"/>
        </w:rPr>
        <w:t>le</w:t>
      </w:r>
      <w:r>
        <w:rPr>
          <w:spacing w:val="1"/>
          <w:sz w:val="24"/>
        </w:rPr>
        <w:t xml:space="preserve"> </w:t>
      </w:r>
      <w:r>
        <w:rPr>
          <w:sz w:val="24"/>
        </w:rPr>
        <w:t>navigateur</w:t>
      </w:r>
      <w:r>
        <w:rPr>
          <w:spacing w:val="1"/>
          <w:sz w:val="24"/>
        </w:rPr>
        <w:t xml:space="preserve"> </w:t>
      </w:r>
      <w:r>
        <w:rPr>
          <w:sz w:val="24"/>
        </w:rPr>
        <w:t>lui-même.</w:t>
      </w:r>
      <w:r>
        <w:rPr>
          <w:spacing w:val="1"/>
          <w:sz w:val="24"/>
        </w:rPr>
        <w:t xml:space="preserve"> </w:t>
      </w:r>
      <w:r>
        <w:rPr>
          <w:sz w:val="24"/>
        </w:rPr>
        <w:t>Ainsi,</w:t>
      </w:r>
      <w:r>
        <w:rPr>
          <w:spacing w:val="1"/>
          <w:sz w:val="24"/>
        </w:rPr>
        <w:t xml:space="preserve"> </w:t>
      </w:r>
      <w:r>
        <w:rPr>
          <w:sz w:val="24"/>
        </w:rPr>
        <w:t>ce</w:t>
      </w:r>
      <w:r>
        <w:rPr>
          <w:spacing w:val="1"/>
          <w:sz w:val="24"/>
        </w:rPr>
        <w:t xml:space="preserve"> </w:t>
      </w:r>
      <w:r>
        <w:rPr>
          <w:sz w:val="24"/>
        </w:rPr>
        <w:t>langage</w:t>
      </w:r>
      <w:r>
        <w:rPr>
          <w:spacing w:val="1"/>
          <w:sz w:val="24"/>
        </w:rPr>
        <w:t xml:space="preserve"> </w:t>
      </w:r>
      <w:r>
        <w:rPr>
          <w:sz w:val="24"/>
        </w:rPr>
        <w:t>permet</w:t>
      </w:r>
      <w:r>
        <w:rPr>
          <w:spacing w:val="1"/>
          <w:sz w:val="24"/>
        </w:rPr>
        <w:t xml:space="preserve"> </w:t>
      </w:r>
      <w:r>
        <w:rPr>
          <w:sz w:val="24"/>
        </w:rPr>
        <w:t>une</w:t>
      </w:r>
      <w:r>
        <w:rPr>
          <w:spacing w:val="1"/>
          <w:sz w:val="24"/>
        </w:rPr>
        <w:t xml:space="preserve"> </w:t>
      </w:r>
      <w:r>
        <w:rPr>
          <w:sz w:val="24"/>
        </w:rPr>
        <w:t>interaction</w:t>
      </w:r>
      <w:r>
        <w:rPr>
          <w:spacing w:val="-4"/>
          <w:sz w:val="24"/>
        </w:rPr>
        <w:t xml:space="preserve"> </w:t>
      </w:r>
      <w:r>
        <w:rPr>
          <w:sz w:val="24"/>
        </w:rPr>
        <w:t>avec</w:t>
      </w:r>
      <w:r>
        <w:rPr>
          <w:spacing w:val="-4"/>
          <w:sz w:val="24"/>
        </w:rPr>
        <w:t xml:space="preserve"> </w:t>
      </w:r>
      <w:r>
        <w:rPr>
          <w:sz w:val="24"/>
        </w:rPr>
        <w:t>l’utilisateur</w:t>
      </w:r>
      <w:r>
        <w:rPr>
          <w:spacing w:val="-6"/>
          <w:sz w:val="24"/>
        </w:rPr>
        <w:t xml:space="preserve"> </w:t>
      </w:r>
      <w:r>
        <w:rPr>
          <w:sz w:val="24"/>
        </w:rPr>
        <w:t>en</w:t>
      </w:r>
      <w:r>
        <w:rPr>
          <w:spacing w:val="-5"/>
          <w:sz w:val="24"/>
        </w:rPr>
        <w:t xml:space="preserve"> </w:t>
      </w:r>
      <w:r>
        <w:rPr>
          <w:sz w:val="24"/>
        </w:rPr>
        <w:t>fonction</w:t>
      </w:r>
      <w:r>
        <w:rPr>
          <w:spacing w:val="-5"/>
          <w:sz w:val="24"/>
        </w:rPr>
        <w:t xml:space="preserve"> </w:t>
      </w:r>
      <w:r>
        <w:rPr>
          <w:sz w:val="24"/>
        </w:rPr>
        <w:t>de</w:t>
      </w:r>
      <w:r>
        <w:rPr>
          <w:spacing w:val="-3"/>
          <w:sz w:val="24"/>
        </w:rPr>
        <w:t xml:space="preserve"> </w:t>
      </w:r>
      <w:r>
        <w:rPr>
          <w:sz w:val="24"/>
        </w:rPr>
        <w:t>ses</w:t>
      </w:r>
      <w:r>
        <w:rPr>
          <w:spacing w:val="-3"/>
          <w:sz w:val="24"/>
        </w:rPr>
        <w:t xml:space="preserve"> </w:t>
      </w:r>
      <w:r>
        <w:rPr>
          <w:sz w:val="24"/>
        </w:rPr>
        <w:t>actions</w:t>
      </w:r>
      <w:r>
        <w:rPr>
          <w:spacing w:val="-7"/>
          <w:sz w:val="24"/>
        </w:rPr>
        <w:t xml:space="preserve"> </w:t>
      </w:r>
      <w:r>
        <w:rPr>
          <w:sz w:val="24"/>
        </w:rPr>
        <w:t>(lors</w:t>
      </w:r>
      <w:r>
        <w:rPr>
          <w:spacing w:val="-6"/>
          <w:sz w:val="24"/>
        </w:rPr>
        <w:t xml:space="preserve"> </w:t>
      </w:r>
      <w:r>
        <w:rPr>
          <w:sz w:val="24"/>
        </w:rPr>
        <w:t>du</w:t>
      </w:r>
      <w:r>
        <w:rPr>
          <w:spacing w:val="-5"/>
          <w:sz w:val="24"/>
        </w:rPr>
        <w:t xml:space="preserve"> </w:t>
      </w:r>
      <w:r>
        <w:rPr>
          <w:sz w:val="24"/>
        </w:rPr>
        <w:t>passage</w:t>
      </w:r>
      <w:r>
        <w:rPr>
          <w:spacing w:val="-6"/>
          <w:sz w:val="24"/>
        </w:rPr>
        <w:t xml:space="preserve"> </w:t>
      </w:r>
      <w:r>
        <w:rPr>
          <w:sz w:val="24"/>
        </w:rPr>
        <w:t>de</w:t>
      </w:r>
      <w:r>
        <w:rPr>
          <w:spacing w:val="-8"/>
          <w:sz w:val="24"/>
        </w:rPr>
        <w:t xml:space="preserve"> </w:t>
      </w:r>
      <w:r>
        <w:rPr>
          <w:sz w:val="24"/>
        </w:rPr>
        <w:t>la</w:t>
      </w:r>
      <w:r>
        <w:rPr>
          <w:spacing w:val="-3"/>
          <w:sz w:val="24"/>
        </w:rPr>
        <w:t xml:space="preserve"> </w:t>
      </w:r>
      <w:r>
        <w:rPr>
          <w:sz w:val="24"/>
        </w:rPr>
        <w:t>souris</w:t>
      </w:r>
      <w:r>
        <w:rPr>
          <w:spacing w:val="-3"/>
          <w:sz w:val="24"/>
        </w:rPr>
        <w:t xml:space="preserve"> </w:t>
      </w:r>
      <w:r>
        <w:rPr>
          <w:sz w:val="24"/>
        </w:rPr>
        <w:t>au-dessus</w:t>
      </w:r>
      <w:r>
        <w:rPr>
          <w:spacing w:val="-52"/>
          <w:sz w:val="24"/>
        </w:rPr>
        <w:t xml:space="preserve"> </w:t>
      </w:r>
      <w:r>
        <w:rPr>
          <w:sz w:val="24"/>
        </w:rPr>
        <w:t>d’un</w:t>
      </w:r>
      <w:r>
        <w:rPr>
          <w:spacing w:val="-2"/>
          <w:sz w:val="24"/>
        </w:rPr>
        <w:t xml:space="preserve"> </w:t>
      </w:r>
      <w:r>
        <w:rPr>
          <w:sz w:val="24"/>
        </w:rPr>
        <w:t>élément,</w:t>
      </w:r>
      <w:r>
        <w:rPr>
          <w:spacing w:val="-2"/>
          <w:sz w:val="24"/>
        </w:rPr>
        <w:t xml:space="preserve"> </w:t>
      </w:r>
      <w:r>
        <w:rPr>
          <w:sz w:val="24"/>
        </w:rPr>
        <w:t>du redimensionnement</w:t>
      </w:r>
      <w:r>
        <w:rPr>
          <w:spacing w:val="-1"/>
          <w:sz w:val="24"/>
        </w:rPr>
        <w:t xml:space="preserve"> </w:t>
      </w:r>
      <w:r>
        <w:rPr>
          <w:sz w:val="24"/>
        </w:rPr>
        <w:t>de</w:t>
      </w:r>
      <w:r>
        <w:rPr>
          <w:spacing w:val="-3"/>
          <w:sz w:val="24"/>
        </w:rPr>
        <w:t xml:space="preserve"> </w:t>
      </w:r>
      <w:r>
        <w:rPr>
          <w:sz w:val="24"/>
        </w:rPr>
        <w:t>la</w:t>
      </w:r>
      <w:r>
        <w:rPr>
          <w:spacing w:val="-1"/>
          <w:sz w:val="24"/>
        </w:rPr>
        <w:t xml:space="preserve"> </w:t>
      </w:r>
      <w:r>
        <w:rPr>
          <w:sz w:val="24"/>
        </w:rPr>
        <w:t>page…).</w:t>
      </w:r>
    </w:p>
    <w:p w:rsidR="007E390D" w:rsidRDefault="00DA782C">
      <w:pPr>
        <w:pStyle w:val="Heading2"/>
        <w:numPr>
          <w:ilvl w:val="0"/>
          <w:numId w:val="2"/>
        </w:numPr>
        <w:tabs>
          <w:tab w:val="left" w:pos="2458"/>
        </w:tabs>
        <w:spacing w:before="203"/>
        <w:ind w:left="2457" w:hanging="364"/>
        <w:jc w:val="left"/>
      </w:pPr>
      <w:bookmarkStart w:id="70" w:name="_bookmark24"/>
      <w:bookmarkStart w:id="71" w:name="_bookmark25"/>
      <w:bookmarkEnd w:id="70"/>
      <w:bookmarkEnd w:id="71"/>
      <w:r>
        <w:t>Présentation</w:t>
      </w:r>
      <w:r>
        <w:rPr>
          <w:spacing w:val="-6"/>
        </w:rPr>
        <w:t xml:space="preserve"> </w:t>
      </w:r>
      <w:r>
        <w:t>de</w:t>
      </w:r>
      <w:r>
        <w:rPr>
          <w:spacing w:val="-6"/>
        </w:rPr>
        <w:t xml:space="preserve"> </w:t>
      </w:r>
      <w:r>
        <w:t>l’application</w:t>
      </w:r>
      <w:r>
        <w:rPr>
          <w:spacing w:val="-1"/>
        </w:rPr>
        <w:t xml:space="preserve"> </w:t>
      </w:r>
      <w:r>
        <w:t>:</w:t>
      </w:r>
    </w:p>
    <w:p w:rsidR="007E390D" w:rsidRDefault="007E390D">
      <w:pPr>
        <w:pStyle w:val="BodyText"/>
        <w:spacing w:before="10"/>
        <w:rPr>
          <w:rFonts w:ascii="Times New Roman"/>
          <w:b/>
          <w:sz w:val="27"/>
        </w:rPr>
      </w:pPr>
    </w:p>
    <w:p w:rsidR="007E390D" w:rsidRDefault="00DA782C">
      <w:pPr>
        <w:pStyle w:val="Heading2"/>
        <w:numPr>
          <w:ilvl w:val="0"/>
          <w:numId w:val="1"/>
        </w:numPr>
        <w:tabs>
          <w:tab w:val="left" w:pos="3178"/>
        </w:tabs>
        <w:ind w:hanging="337"/>
        <w:jc w:val="left"/>
      </w:pPr>
      <w:bookmarkStart w:id="72" w:name="_bookmark26"/>
      <w:bookmarkEnd w:id="72"/>
      <w:r>
        <w:t>L’en-tête du</w:t>
      </w:r>
      <w:r>
        <w:rPr>
          <w:spacing w:val="-2"/>
        </w:rPr>
        <w:t xml:space="preserve"> </w:t>
      </w:r>
      <w:r>
        <w:t>site</w:t>
      </w:r>
      <w:r>
        <w:rPr>
          <w:spacing w:val="-2"/>
        </w:rPr>
        <w:t xml:space="preserve"> </w:t>
      </w:r>
      <w:r>
        <w:t>:</w:t>
      </w:r>
    </w:p>
    <w:p w:rsidR="007E390D" w:rsidRDefault="007E390D">
      <w:pPr>
        <w:rPr>
          <w:ins w:id="73" w:author="youcode" w:date="2022-06-22T16:33:00Z"/>
        </w:rPr>
      </w:pPr>
    </w:p>
    <w:p w:rsidR="00617D27" w:rsidRDefault="00617D27">
      <w:pPr>
        <w:rPr>
          <w:ins w:id="74" w:author="youcode" w:date="2022-06-22T16:33:00Z"/>
        </w:rPr>
      </w:pPr>
    </w:p>
    <w:p w:rsidR="00617D27" w:rsidRDefault="00617D27">
      <w:pPr>
        <w:rPr>
          <w:ins w:id="75" w:author="youcode" w:date="2022-06-22T16:33:00Z"/>
        </w:rPr>
      </w:pPr>
    </w:p>
    <w:p w:rsidR="00617D27" w:rsidRDefault="00617D27">
      <w:pPr>
        <w:rPr>
          <w:ins w:id="76" w:author="youcode" w:date="2022-06-22T16:33:00Z"/>
        </w:rPr>
      </w:pPr>
    </w:p>
    <w:p w:rsidR="00617D27" w:rsidRDefault="00617D27">
      <w:pPr>
        <w:rPr>
          <w:ins w:id="77" w:author="youcode" w:date="2022-06-22T16:33:00Z"/>
        </w:rPr>
      </w:pPr>
    </w:p>
    <w:p w:rsidR="00617D27" w:rsidRDefault="00617D27">
      <w:pPr>
        <w:rPr>
          <w:ins w:id="78" w:author="youcode" w:date="2022-06-22T16:33:00Z"/>
        </w:rPr>
      </w:pPr>
    </w:p>
    <w:p w:rsidR="00617D27" w:rsidRDefault="00617D27">
      <w:pPr>
        <w:rPr>
          <w:ins w:id="79" w:author="youcode" w:date="2022-06-22T16:33:00Z"/>
        </w:rPr>
      </w:pPr>
    </w:p>
    <w:p w:rsidR="00617D27" w:rsidRDefault="00617D27">
      <w:pPr>
        <w:sectPr w:rsidR="00617D27">
          <w:pgSz w:w="12240" w:h="15840"/>
          <w:pgMar w:top="1400" w:right="360" w:bottom="1280" w:left="500" w:header="0" w:footer="918" w:gutter="0"/>
          <w:cols w:space="720"/>
        </w:sectPr>
      </w:pPr>
      <w:ins w:id="80" w:author="youcode" w:date="2022-06-22T16:34:00Z">
        <w:r>
          <w:rPr>
            <w:noProof/>
            <w:lang w:val="en-US"/>
          </w:rPr>
          <w:drawing>
            <wp:inline distT="0" distB="0" distL="0" distR="0">
              <wp:extent cx="7226300" cy="4123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2-06-22 161019.png"/>
                      <pic:cNvPicPr/>
                    </pic:nvPicPr>
                    <pic:blipFill>
                      <a:blip r:embed="rId16">
                        <a:extLst>
                          <a:ext uri="{28A0092B-C50C-407E-A947-70E740481C1C}">
                            <a14:useLocalDpi xmlns:a14="http://schemas.microsoft.com/office/drawing/2010/main" val="0"/>
                          </a:ext>
                        </a:extLst>
                      </a:blip>
                      <a:stretch>
                        <a:fillRect/>
                      </a:stretch>
                    </pic:blipFill>
                    <pic:spPr>
                      <a:xfrm>
                        <a:off x="0" y="0"/>
                        <a:ext cx="7226300" cy="4123690"/>
                      </a:xfrm>
                      <a:prstGeom prst="rect">
                        <a:avLst/>
                      </a:prstGeom>
                    </pic:spPr>
                  </pic:pic>
                </a:graphicData>
              </a:graphic>
            </wp:inline>
          </w:drawing>
        </w:r>
      </w:ins>
    </w:p>
    <w:p w:rsidR="007E390D" w:rsidRDefault="0013509B">
      <w:pPr>
        <w:pStyle w:val="BodyText"/>
        <w:ind w:left="917"/>
        <w:rPr>
          <w:rFonts w:ascii="Times New Roman"/>
          <w:sz w:val="20"/>
        </w:rPr>
      </w:pPr>
      <w:del w:id="81" w:author="youcode" w:date="2022-06-22T16:33:00Z">
        <w:r w:rsidDel="00617D27">
          <w:rPr>
            <w:rFonts w:ascii="Times New Roman"/>
            <w:noProof/>
            <w:sz w:val="20"/>
            <w:lang w:val="en-US"/>
          </w:rPr>
          <w:lastRenderedPageBreak/>
          <w:drawing>
            <wp:anchor distT="0" distB="0" distL="114300" distR="114300" simplePos="0" relativeHeight="251661312" behindDoc="0" locked="0" layoutInCell="1" allowOverlap="1">
              <wp:simplePos x="0" y="0"/>
              <wp:positionH relativeFrom="column">
                <wp:posOffset>-85725</wp:posOffset>
              </wp:positionH>
              <wp:positionV relativeFrom="paragraph">
                <wp:posOffset>-434975</wp:posOffset>
              </wp:positionV>
              <wp:extent cx="7226300" cy="40627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5-31 142911.png"/>
                      <pic:cNvPicPr/>
                    </pic:nvPicPr>
                    <pic:blipFill>
                      <a:blip r:embed="rId17">
                        <a:extLst>
                          <a:ext uri="{28A0092B-C50C-407E-A947-70E740481C1C}">
                            <a14:useLocalDpi xmlns:a14="http://schemas.microsoft.com/office/drawing/2010/main" val="0"/>
                          </a:ext>
                        </a:extLst>
                      </a:blip>
                      <a:stretch>
                        <a:fillRect/>
                      </a:stretch>
                    </pic:blipFill>
                    <pic:spPr>
                      <a:xfrm>
                        <a:off x="0" y="0"/>
                        <a:ext cx="7226300" cy="4062730"/>
                      </a:xfrm>
                      <a:prstGeom prst="rect">
                        <a:avLst/>
                      </a:prstGeom>
                    </pic:spPr>
                  </pic:pic>
                </a:graphicData>
              </a:graphic>
              <wp14:sizeRelH relativeFrom="page">
                <wp14:pctWidth>0</wp14:pctWidth>
              </wp14:sizeRelH>
              <wp14:sizeRelV relativeFrom="page">
                <wp14:pctHeight>0</wp14:pctHeight>
              </wp14:sizeRelV>
            </wp:anchor>
          </w:drawing>
        </w:r>
      </w:del>
    </w:p>
    <w:p w:rsidR="007E390D" w:rsidRDefault="007E390D">
      <w:pPr>
        <w:pStyle w:val="BodyText"/>
        <w:rPr>
          <w:rFonts w:ascii="Times New Roman"/>
          <w:b/>
          <w:sz w:val="20"/>
        </w:rPr>
      </w:pPr>
    </w:p>
    <w:p w:rsidR="007E390D" w:rsidRDefault="007E390D">
      <w:pPr>
        <w:pStyle w:val="BodyText"/>
        <w:rPr>
          <w:rFonts w:ascii="Times New Roman"/>
          <w:b/>
          <w:sz w:val="20"/>
        </w:rPr>
      </w:pPr>
    </w:p>
    <w:p w:rsidR="007E390D" w:rsidRDefault="007E390D">
      <w:pPr>
        <w:pStyle w:val="BodyText"/>
        <w:rPr>
          <w:rFonts w:ascii="Times New Roman"/>
          <w:b/>
          <w:sz w:val="20"/>
        </w:rPr>
      </w:pPr>
    </w:p>
    <w:p w:rsidR="007E390D" w:rsidRDefault="007E390D">
      <w:pPr>
        <w:pStyle w:val="BodyText"/>
        <w:spacing w:before="10"/>
        <w:rPr>
          <w:rFonts w:ascii="Times New Roman"/>
          <w:b/>
          <w:sz w:val="22"/>
        </w:rPr>
      </w:pPr>
    </w:p>
    <w:p w:rsidR="007E390D" w:rsidRDefault="007A27AA">
      <w:pPr>
        <w:pStyle w:val="ListParagraph"/>
        <w:numPr>
          <w:ilvl w:val="0"/>
          <w:numId w:val="1"/>
        </w:numPr>
        <w:tabs>
          <w:tab w:val="left" w:pos="1289"/>
        </w:tabs>
        <w:spacing w:before="86"/>
        <w:ind w:left="1288" w:hanging="373"/>
        <w:jc w:val="left"/>
        <w:rPr>
          <w:ins w:id="82" w:author="youcode" w:date="2022-06-22T16:39:00Z"/>
          <w:rFonts w:ascii="Times New Roman"/>
          <w:sz w:val="32"/>
        </w:rPr>
      </w:pPr>
      <w:r>
        <w:rPr>
          <w:rFonts w:ascii="Times New Roman"/>
          <w:sz w:val="32"/>
        </w:rPr>
        <w:t xml:space="preserve">Liste </w:t>
      </w:r>
      <w:r w:rsidR="00DA782C">
        <w:rPr>
          <w:rFonts w:ascii="Times New Roman"/>
          <w:spacing w:val="-3"/>
          <w:sz w:val="32"/>
        </w:rPr>
        <w:t xml:space="preserve"> </w:t>
      </w:r>
      <w:r w:rsidR="00DA782C">
        <w:rPr>
          <w:rFonts w:ascii="Times New Roman"/>
          <w:sz w:val="32"/>
        </w:rPr>
        <w:t>de</w:t>
      </w:r>
      <w:r w:rsidR="00DA782C">
        <w:rPr>
          <w:rFonts w:ascii="Times New Roman"/>
          <w:spacing w:val="-3"/>
          <w:sz w:val="32"/>
        </w:rPr>
        <w:t xml:space="preserve"> </w:t>
      </w:r>
      <w:r w:rsidR="00DA782C">
        <w:rPr>
          <w:rFonts w:ascii="Times New Roman"/>
          <w:sz w:val="32"/>
        </w:rPr>
        <w:t>Anime</w:t>
      </w:r>
    </w:p>
    <w:p w:rsidR="00617D27" w:rsidRDefault="00617D27">
      <w:pPr>
        <w:tabs>
          <w:tab w:val="left" w:pos="1289"/>
        </w:tabs>
        <w:spacing w:before="86"/>
        <w:jc w:val="right"/>
        <w:rPr>
          <w:ins w:id="83" w:author="youcode" w:date="2022-06-22T16:34:00Z"/>
          <w:rFonts w:ascii="Times New Roman"/>
          <w:sz w:val="32"/>
        </w:rPr>
        <w:pPrChange w:id="84" w:author="youcode" w:date="2022-06-22T16:34:00Z">
          <w:pPr>
            <w:pStyle w:val="ListParagraph"/>
            <w:numPr>
              <w:numId w:val="1"/>
            </w:numPr>
            <w:tabs>
              <w:tab w:val="left" w:pos="1289"/>
            </w:tabs>
            <w:spacing w:before="86"/>
            <w:ind w:left="1288" w:hanging="373"/>
            <w:jc w:val="right"/>
          </w:pPr>
        </w:pPrChange>
      </w:pPr>
    </w:p>
    <w:p w:rsidR="00617D27" w:rsidRDefault="00617D27">
      <w:pPr>
        <w:tabs>
          <w:tab w:val="left" w:pos="1289"/>
        </w:tabs>
        <w:spacing w:before="86"/>
        <w:jc w:val="right"/>
        <w:rPr>
          <w:ins w:id="85" w:author="youcode" w:date="2022-06-22T16:34:00Z"/>
          <w:rFonts w:ascii="Times New Roman"/>
          <w:sz w:val="32"/>
        </w:rPr>
        <w:pPrChange w:id="86" w:author="youcode" w:date="2022-06-22T16:34:00Z">
          <w:pPr>
            <w:pStyle w:val="ListParagraph"/>
            <w:numPr>
              <w:numId w:val="1"/>
            </w:numPr>
            <w:tabs>
              <w:tab w:val="left" w:pos="1289"/>
            </w:tabs>
            <w:spacing w:before="86"/>
            <w:ind w:left="1288" w:hanging="373"/>
            <w:jc w:val="right"/>
          </w:pPr>
        </w:pPrChange>
      </w:pPr>
    </w:p>
    <w:p w:rsidR="00617D27" w:rsidRDefault="00617D27">
      <w:pPr>
        <w:tabs>
          <w:tab w:val="left" w:pos="1289"/>
        </w:tabs>
        <w:spacing w:before="86"/>
        <w:jc w:val="right"/>
        <w:rPr>
          <w:ins w:id="87" w:author="youcode" w:date="2022-06-22T16:34:00Z"/>
          <w:rFonts w:ascii="Times New Roman"/>
          <w:sz w:val="32"/>
        </w:rPr>
        <w:pPrChange w:id="88" w:author="youcode" w:date="2022-06-22T16:34:00Z">
          <w:pPr>
            <w:pStyle w:val="ListParagraph"/>
            <w:numPr>
              <w:numId w:val="1"/>
            </w:numPr>
            <w:tabs>
              <w:tab w:val="left" w:pos="1289"/>
            </w:tabs>
            <w:spacing w:before="86"/>
            <w:ind w:left="1288" w:hanging="373"/>
            <w:jc w:val="right"/>
          </w:pPr>
        </w:pPrChange>
      </w:pPr>
    </w:p>
    <w:p w:rsidR="00617D27" w:rsidRDefault="00617D27">
      <w:pPr>
        <w:tabs>
          <w:tab w:val="left" w:pos="1289"/>
        </w:tabs>
        <w:spacing w:before="86"/>
        <w:jc w:val="right"/>
        <w:rPr>
          <w:ins w:id="89" w:author="youcode" w:date="2022-06-22T16:34:00Z"/>
          <w:rFonts w:ascii="Times New Roman"/>
          <w:sz w:val="32"/>
        </w:rPr>
        <w:pPrChange w:id="90" w:author="youcode" w:date="2022-06-22T16:34:00Z">
          <w:pPr>
            <w:pStyle w:val="ListParagraph"/>
            <w:numPr>
              <w:numId w:val="1"/>
            </w:numPr>
            <w:tabs>
              <w:tab w:val="left" w:pos="1289"/>
            </w:tabs>
            <w:spacing w:before="86"/>
            <w:ind w:left="1288" w:hanging="373"/>
            <w:jc w:val="right"/>
          </w:pPr>
        </w:pPrChange>
      </w:pPr>
    </w:p>
    <w:p w:rsidR="00617D27" w:rsidRDefault="00617D27">
      <w:pPr>
        <w:tabs>
          <w:tab w:val="left" w:pos="1289"/>
        </w:tabs>
        <w:spacing w:before="86"/>
        <w:jc w:val="right"/>
        <w:rPr>
          <w:ins w:id="91" w:author="youcode" w:date="2022-06-22T16:34:00Z"/>
          <w:rFonts w:ascii="Times New Roman"/>
          <w:sz w:val="32"/>
        </w:rPr>
        <w:pPrChange w:id="92" w:author="youcode" w:date="2022-06-22T16:34:00Z">
          <w:pPr>
            <w:pStyle w:val="ListParagraph"/>
            <w:numPr>
              <w:numId w:val="1"/>
            </w:numPr>
            <w:tabs>
              <w:tab w:val="left" w:pos="1289"/>
            </w:tabs>
            <w:spacing w:before="86"/>
            <w:ind w:left="1288" w:hanging="373"/>
            <w:jc w:val="right"/>
          </w:pPr>
        </w:pPrChange>
      </w:pPr>
    </w:p>
    <w:p w:rsidR="00617D27" w:rsidRPr="00617D27" w:rsidRDefault="00617D27">
      <w:pPr>
        <w:tabs>
          <w:tab w:val="left" w:pos="1289"/>
        </w:tabs>
        <w:spacing w:before="86"/>
        <w:jc w:val="right"/>
        <w:rPr>
          <w:rFonts w:ascii="Times New Roman"/>
          <w:sz w:val="32"/>
          <w:rPrChange w:id="93" w:author="youcode" w:date="2022-06-22T16:34:00Z">
            <w:rPr/>
          </w:rPrChange>
        </w:rPr>
        <w:pPrChange w:id="94" w:author="youcode" w:date="2022-06-22T16:34:00Z">
          <w:pPr>
            <w:pStyle w:val="ListParagraph"/>
            <w:numPr>
              <w:numId w:val="1"/>
            </w:numPr>
            <w:tabs>
              <w:tab w:val="left" w:pos="1289"/>
            </w:tabs>
            <w:spacing w:before="86"/>
            <w:ind w:left="1288" w:hanging="373"/>
            <w:jc w:val="right"/>
          </w:pPr>
        </w:pPrChange>
      </w:pPr>
      <w:ins w:id="95" w:author="youcode" w:date="2022-06-22T16:34:00Z">
        <w:r>
          <w:rPr>
            <w:rFonts w:ascii="Times New Roman"/>
            <w:noProof/>
            <w:sz w:val="32"/>
            <w:lang w:val="en-US"/>
          </w:rPr>
          <w:drawing>
            <wp:inline distT="0" distB="0" distL="0" distR="0">
              <wp:extent cx="7226300" cy="33375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2-06-22 162903.png"/>
                      <pic:cNvPicPr/>
                    </pic:nvPicPr>
                    <pic:blipFill>
                      <a:blip r:embed="rId18">
                        <a:extLst>
                          <a:ext uri="{28A0092B-C50C-407E-A947-70E740481C1C}">
                            <a14:useLocalDpi xmlns:a14="http://schemas.microsoft.com/office/drawing/2010/main" val="0"/>
                          </a:ext>
                        </a:extLst>
                      </a:blip>
                      <a:stretch>
                        <a:fillRect/>
                      </a:stretch>
                    </pic:blipFill>
                    <pic:spPr>
                      <a:xfrm>
                        <a:off x="0" y="0"/>
                        <a:ext cx="7226300" cy="3337560"/>
                      </a:xfrm>
                      <a:prstGeom prst="rect">
                        <a:avLst/>
                      </a:prstGeom>
                    </pic:spPr>
                  </pic:pic>
                </a:graphicData>
              </a:graphic>
            </wp:inline>
          </w:drawing>
        </w:r>
        <w:r>
          <w:rPr>
            <w:rFonts w:ascii="Times New Roman"/>
            <w:noProof/>
            <w:sz w:val="32"/>
            <w:lang w:val="en-US"/>
          </w:rPr>
          <w:lastRenderedPageBreak/>
          <w:drawing>
            <wp:inline distT="0" distB="0" distL="0" distR="0">
              <wp:extent cx="7226300" cy="32734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2-06-22 162928.png"/>
                      <pic:cNvPicPr/>
                    </pic:nvPicPr>
                    <pic:blipFill>
                      <a:blip r:embed="rId19">
                        <a:extLst>
                          <a:ext uri="{28A0092B-C50C-407E-A947-70E740481C1C}">
                            <a14:useLocalDpi xmlns:a14="http://schemas.microsoft.com/office/drawing/2010/main" val="0"/>
                          </a:ext>
                        </a:extLst>
                      </a:blip>
                      <a:stretch>
                        <a:fillRect/>
                      </a:stretch>
                    </pic:blipFill>
                    <pic:spPr>
                      <a:xfrm>
                        <a:off x="0" y="0"/>
                        <a:ext cx="7226300" cy="3273425"/>
                      </a:xfrm>
                      <a:prstGeom prst="rect">
                        <a:avLst/>
                      </a:prstGeom>
                    </pic:spPr>
                  </pic:pic>
                </a:graphicData>
              </a:graphic>
            </wp:inline>
          </w:drawing>
        </w:r>
      </w:ins>
    </w:p>
    <w:p w:rsidR="007E390D" w:rsidRDefault="007A27AA">
      <w:pPr>
        <w:pStyle w:val="BodyText"/>
        <w:rPr>
          <w:rFonts w:ascii="Times New Roman"/>
          <w:sz w:val="20"/>
        </w:rPr>
      </w:pPr>
      <w:del w:id="96" w:author="youcode" w:date="2022-06-22T16:34:00Z">
        <w:r w:rsidDel="00617D27">
          <w:rPr>
            <w:rFonts w:ascii="Times New Roman"/>
            <w:noProof/>
            <w:sz w:val="28"/>
            <w:lang w:val="en-US"/>
          </w:rPr>
          <w:drawing>
            <wp:inline distT="0" distB="0" distL="0" distR="0" wp14:anchorId="1E734CD6" wp14:editId="48575F92">
              <wp:extent cx="7226300" cy="4055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05-31 143019.png"/>
                      <pic:cNvPicPr/>
                    </pic:nvPicPr>
                    <pic:blipFill>
                      <a:blip r:embed="rId20">
                        <a:extLst>
                          <a:ext uri="{28A0092B-C50C-407E-A947-70E740481C1C}">
                            <a14:useLocalDpi xmlns:a14="http://schemas.microsoft.com/office/drawing/2010/main" val="0"/>
                          </a:ext>
                        </a:extLst>
                      </a:blip>
                      <a:stretch>
                        <a:fillRect/>
                      </a:stretch>
                    </pic:blipFill>
                    <pic:spPr>
                      <a:xfrm>
                        <a:off x="0" y="0"/>
                        <a:ext cx="7226300" cy="4055745"/>
                      </a:xfrm>
                      <a:prstGeom prst="rect">
                        <a:avLst/>
                      </a:prstGeom>
                    </pic:spPr>
                  </pic:pic>
                </a:graphicData>
              </a:graphic>
            </wp:inline>
          </w:drawing>
        </w:r>
      </w:del>
    </w:p>
    <w:p w:rsidR="007E390D" w:rsidRDefault="007E390D">
      <w:pPr>
        <w:pStyle w:val="BodyText"/>
        <w:spacing w:before="4"/>
        <w:rPr>
          <w:rFonts w:ascii="Times New Roman"/>
          <w:sz w:val="28"/>
        </w:rPr>
      </w:pPr>
    </w:p>
    <w:p w:rsidR="007E390D" w:rsidRDefault="007E390D">
      <w:pPr>
        <w:rPr>
          <w:rFonts w:ascii="Times New Roman"/>
          <w:sz w:val="28"/>
        </w:rPr>
        <w:sectPr w:rsidR="007E390D">
          <w:pgSz w:w="12240" w:h="15840"/>
          <w:pgMar w:top="1420" w:right="360" w:bottom="1280" w:left="500" w:header="0" w:footer="918" w:gutter="0"/>
          <w:cols w:space="720"/>
        </w:sectPr>
      </w:pPr>
    </w:p>
    <w:p w:rsidR="007A27AA" w:rsidRDefault="00DA782C" w:rsidP="007A27AA">
      <w:pPr>
        <w:spacing w:before="69"/>
        <w:ind w:left="119"/>
        <w:rPr>
          <w:rFonts w:ascii="Times New Roman"/>
          <w:sz w:val="32"/>
        </w:rPr>
      </w:pPr>
      <w:bookmarkStart w:id="97" w:name="_TOC_250002"/>
      <w:r>
        <w:rPr>
          <w:rFonts w:ascii="Times New Roman"/>
          <w:sz w:val="32"/>
        </w:rPr>
        <w:lastRenderedPageBreak/>
        <w:t>iV.</w:t>
      </w:r>
      <w:r>
        <w:rPr>
          <w:rFonts w:ascii="Times New Roman"/>
          <w:spacing w:val="-4"/>
          <w:sz w:val="32"/>
        </w:rPr>
        <w:t xml:space="preserve"> </w:t>
      </w:r>
      <w:r>
        <w:rPr>
          <w:rFonts w:ascii="Times New Roman"/>
          <w:sz w:val="32"/>
        </w:rPr>
        <w:t>Description</w:t>
      </w:r>
      <w:r>
        <w:rPr>
          <w:rFonts w:ascii="Times New Roman"/>
          <w:spacing w:val="-2"/>
          <w:sz w:val="32"/>
        </w:rPr>
        <w:t xml:space="preserve"> </w:t>
      </w:r>
      <w:r>
        <w:rPr>
          <w:rFonts w:ascii="Times New Roman"/>
          <w:sz w:val="32"/>
        </w:rPr>
        <w:t>de</w:t>
      </w:r>
      <w:r>
        <w:rPr>
          <w:rFonts w:ascii="Times New Roman"/>
          <w:spacing w:val="-1"/>
          <w:sz w:val="32"/>
        </w:rPr>
        <w:t xml:space="preserve"> </w:t>
      </w:r>
      <w:bookmarkEnd w:id="97"/>
      <w:r w:rsidR="007A27AA">
        <w:rPr>
          <w:rFonts w:ascii="Times New Roman"/>
          <w:sz w:val="32"/>
        </w:rPr>
        <w:t>Manga</w:t>
      </w:r>
    </w:p>
    <w:p w:rsidR="007E390D" w:rsidRDefault="0013509B">
      <w:pPr>
        <w:pStyle w:val="BodyText"/>
        <w:spacing w:before="7"/>
        <w:rPr>
          <w:ins w:id="98" w:author="youcode" w:date="2022-06-22T16:34:00Z"/>
          <w:rFonts w:ascii="Times New Roman"/>
          <w:sz w:val="29"/>
        </w:rPr>
      </w:pPr>
      <w:del w:id="99" w:author="youcode" w:date="2022-06-22T16:34:00Z">
        <w:r w:rsidDel="00617D27">
          <w:rPr>
            <w:rFonts w:ascii="Times New Roman"/>
            <w:noProof/>
            <w:sz w:val="29"/>
            <w:lang w:val="en-US"/>
          </w:rPr>
          <w:drawing>
            <wp:anchor distT="0" distB="0" distL="114300" distR="114300" simplePos="0" relativeHeight="251658240" behindDoc="1" locked="0" layoutInCell="1" allowOverlap="1">
              <wp:simplePos x="0" y="0"/>
              <wp:positionH relativeFrom="page">
                <wp:align>center</wp:align>
              </wp:positionH>
              <wp:positionV relativeFrom="paragraph">
                <wp:posOffset>363855</wp:posOffset>
              </wp:positionV>
              <wp:extent cx="7226300" cy="4015105"/>
              <wp:effectExtent l="0" t="0" r="0" b="4445"/>
              <wp:wrapTight wrapText="bothSides">
                <wp:wrapPolygon edited="0">
                  <wp:start x="0" y="0"/>
                  <wp:lineTo x="0" y="21521"/>
                  <wp:lineTo x="21524" y="2152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5-31 143206.png"/>
                      <pic:cNvPicPr/>
                    </pic:nvPicPr>
                    <pic:blipFill>
                      <a:blip r:embed="rId21">
                        <a:extLst>
                          <a:ext uri="{28A0092B-C50C-407E-A947-70E740481C1C}">
                            <a14:useLocalDpi xmlns:a14="http://schemas.microsoft.com/office/drawing/2010/main" val="0"/>
                          </a:ext>
                        </a:extLst>
                      </a:blip>
                      <a:stretch>
                        <a:fillRect/>
                      </a:stretch>
                    </pic:blipFill>
                    <pic:spPr>
                      <a:xfrm>
                        <a:off x="0" y="0"/>
                        <a:ext cx="7226300" cy="4015105"/>
                      </a:xfrm>
                      <a:prstGeom prst="rect">
                        <a:avLst/>
                      </a:prstGeom>
                    </pic:spPr>
                  </pic:pic>
                </a:graphicData>
              </a:graphic>
              <wp14:sizeRelH relativeFrom="page">
                <wp14:pctWidth>0</wp14:pctWidth>
              </wp14:sizeRelH>
              <wp14:sizeRelV relativeFrom="page">
                <wp14:pctHeight>0</wp14:pctHeight>
              </wp14:sizeRelV>
            </wp:anchor>
          </w:drawing>
        </w:r>
      </w:del>
    </w:p>
    <w:p w:rsidR="00617D27" w:rsidRDefault="00617D27">
      <w:pPr>
        <w:pStyle w:val="BodyText"/>
        <w:spacing w:before="7"/>
        <w:rPr>
          <w:ins w:id="100" w:author="youcode" w:date="2022-06-22T16:34:00Z"/>
          <w:rFonts w:ascii="Times New Roman"/>
          <w:sz w:val="29"/>
        </w:rPr>
      </w:pPr>
    </w:p>
    <w:p w:rsidR="00617D27" w:rsidRDefault="00617D27">
      <w:pPr>
        <w:pStyle w:val="BodyText"/>
        <w:spacing w:before="7"/>
        <w:rPr>
          <w:ins w:id="101" w:author="youcode" w:date="2022-06-22T16:34:00Z"/>
          <w:rFonts w:ascii="Times New Roman"/>
          <w:sz w:val="29"/>
        </w:rPr>
      </w:pPr>
    </w:p>
    <w:p w:rsidR="00617D27" w:rsidRDefault="00617D27">
      <w:pPr>
        <w:pStyle w:val="BodyText"/>
        <w:spacing w:before="7"/>
        <w:rPr>
          <w:ins w:id="102" w:author="youcode" w:date="2022-06-22T16:34:00Z"/>
          <w:rFonts w:ascii="Times New Roman"/>
          <w:sz w:val="29"/>
        </w:rPr>
      </w:pPr>
    </w:p>
    <w:p w:rsidR="00617D27" w:rsidRDefault="00617D27">
      <w:pPr>
        <w:pStyle w:val="BodyText"/>
        <w:spacing w:before="7"/>
        <w:rPr>
          <w:rFonts w:ascii="Times New Roman"/>
          <w:sz w:val="29"/>
        </w:rPr>
      </w:pPr>
      <w:ins w:id="103" w:author="youcode" w:date="2022-06-22T16:34:00Z">
        <w:r>
          <w:rPr>
            <w:rFonts w:ascii="Times New Roman"/>
            <w:noProof/>
            <w:sz w:val="29"/>
            <w:lang w:val="en-US"/>
          </w:rPr>
          <w:drawing>
            <wp:inline distT="0" distB="0" distL="0" distR="0">
              <wp:extent cx="7226300" cy="3249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2-06-22 163035.png"/>
                      <pic:cNvPicPr/>
                    </pic:nvPicPr>
                    <pic:blipFill>
                      <a:blip r:embed="rId22">
                        <a:extLst>
                          <a:ext uri="{28A0092B-C50C-407E-A947-70E740481C1C}">
                            <a14:useLocalDpi xmlns:a14="http://schemas.microsoft.com/office/drawing/2010/main" val="0"/>
                          </a:ext>
                        </a:extLst>
                      </a:blip>
                      <a:stretch>
                        <a:fillRect/>
                      </a:stretch>
                    </pic:blipFill>
                    <pic:spPr>
                      <a:xfrm>
                        <a:off x="0" y="0"/>
                        <a:ext cx="7226300" cy="3249295"/>
                      </a:xfrm>
                      <a:prstGeom prst="rect">
                        <a:avLst/>
                      </a:prstGeom>
                    </pic:spPr>
                  </pic:pic>
                </a:graphicData>
              </a:graphic>
            </wp:inline>
          </w:drawing>
        </w:r>
      </w:ins>
    </w:p>
    <w:p w:rsidR="007E390D" w:rsidRDefault="007E390D">
      <w:pPr>
        <w:pStyle w:val="BodyText"/>
        <w:rPr>
          <w:rFonts w:ascii="Times New Roman"/>
          <w:sz w:val="34"/>
        </w:rPr>
      </w:pPr>
    </w:p>
    <w:p w:rsidR="007E390D" w:rsidRDefault="007E390D">
      <w:pPr>
        <w:pStyle w:val="BodyText"/>
        <w:rPr>
          <w:rFonts w:ascii="Times New Roman"/>
          <w:sz w:val="47"/>
        </w:rPr>
      </w:pPr>
    </w:p>
    <w:p w:rsidR="007E390D" w:rsidRDefault="007E390D">
      <w:pPr>
        <w:pStyle w:val="BodyText"/>
        <w:rPr>
          <w:rFonts w:ascii="Times New Roman"/>
          <w:sz w:val="20"/>
        </w:rPr>
      </w:pPr>
    </w:p>
    <w:p w:rsidR="007E390D" w:rsidRDefault="007E390D">
      <w:pPr>
        <w:pStyle w:val="BodyText"/>
        <w:spacing w:before="6"/>
        <w:rPr>
          <w:rFonts w:ascii="Times New Roman"/>
          <w:sz w:val="11"/>
        </w:rPr>
      </w:pPr>
    </w:p>
    <w:p w:rsidR="007E390D" w:rsidRDefault="007E390D">
      <w:pPr>
        <w:rPr>
          <w:rFonts w:ascii="Times New Roman"/>
          <w:sz w:val="11"/>
        </w:rPr>
        <w:sectPr w:rsidR="007E390D">
          <w:footerReference w:type="default" r:id="rId23"/>
          <w:pgSz w:w="12240" w:h="15840"/>
          <w:pgMar w:top="640" w:right="360" w:bottom="1180" w:left="500" w:header="0" w:footer="998" w:gutter="0"/>
          <w:cols w:space="720"/>
        </w:sectPr>
      </w:pPr>
    </w:p>
    <w:p w:rsidR="007E390D" w:rsidRDefault="00DA782C">
      <w:pPr>
        <w:spacing w:before="59"/>
        <w:ind w:left="438"/>
        <w:rPr>
          <w:rFonts w:ascii="Times New Roman"/>
          <w:sz w:val="32"/>
        </w:rPr>
      </w:pPr>
      <w:bookmarkStart w:id="104" w:name="_TOC_250000"/>
      <w:r>
        <w:rPr>
          <w:rFonts w:ascii="Times New Roman"/>
          <w:sz w:val="32"/>
        </w:rPr>
        <w:lastRenderedPageBreak/>
        <w:t>Vi.</w:t>
      </w:r>
      <w:r>
        <w:rPr>
          <w:rFonts w:ascii="Times New Roman"/>
          <w:spacing w:val="-3"/>
          <w:sz w:val="32"/>
        </w:rPr>
        <w:t xml:space="preserve"> </w:t>
      </w:r>
      <w:r>
        <w:rPr>
          <w:rFonts w:ascii="Times New Roman"/>
          <w:sz w:val="32"/>
        </w:rPr>
        <w:t>Affichage</w:t>
      </w:r>
      <w:r>
        <w:rPr>
          <w:rFonts w:ascii="Times New Roman"/>
          <w:spacing w:val="-3"/>
          <w:sz w:val="32"/>
        </w:rPr>
        <w:t xml:space="preserve"> </w:t>
      </w:r>
      <w:bookmarkEnd w:id="104"/>
      <w:r w:rsidR="007A27AA">
        <w:rPr>
          <w:rFonts w:ascii="Times New Roman"/>
          <w:sz w:val="32"/>
        </w:rPr>
        <w:t>de Manga</w:t>
      </w:r>
    </w:p>
    <w:p w:rsidR="007E390D" w:rsidRDefault="0013509B">
      <w:pPr>
        <w:pStyle w:val="BodyText"/>
        <w:spacing w:before="8"/>
        <w:rPr>
          <w:rFonts w:ascii="Times New Roman"/>
          <w:sz w:val="12"/>
        </w:rPr>
      </w:pPr>
      <w:del w:id="105" w:author="youcode" w:date="2022-06-22T16:35:00Z">
        <w:r w:rsidDel="00617D27">
          <w:rPr>
            <w:rFonts w:ascii="Times New Roman"/>
            <w:noProof/>
            <w:sz w:val="12"/>
            <w:lang w:val="en-US"/>
          </w:rPr>
          <w:drawing>
            <wp:anchor distT="0" distB="0" distL="114300" distR="114300" simplePos="0" relativeHeight="251657216" behindDoc="1" locked="0" layoutInCell="1" allowOverlap="1">
              <wp:simplePos x="0" y="0"/>
              <wp:positionH relativeFrom="margin">
                <wp:align>right</wp:align>
              </wp:positionH>
              <wp:positionV relativeFrom="paragraph">
                <wp:posOffset>4167505</wp:posOffset>
              </wp:positionV>
              <wp:extent cx="7226300" cy="4110355"/>
              <wp:effectExtent l="0" t="0" r="0" b="4445"/>
              <wp:wrapTight wrapText="bothSides">
                <wp:wrapPolygon edited="0">
                  <wp:start x="0" y="0"/>
                  <wp:lineTo x="0" y="21523"/>
                  <wp:lineTo x="21524" y="21523"/>
                  <wp:lineTo x="2152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2-05-31 143607.png"/>
                      <pic:cNvPicPr/>
                    </pic:nvPicPr>
                    <pic:blipFill>
                      <a:blip r:embed="rId24">
                        <a:extLst>
                          <a:ext uri="{28A0092B-C50C-407E-A947-70E740481C1C}">
                            <a14:useLocalDpi xmlns:a14="http://schemas.microsoft.com/office/drawing/2010/main" val="0"/>
                          </a:ext>
                        </a:extLst>
                      </a:blip>
                      <a:stretch>
                        <a:fillRect/>
                      </a:stretch>
                    </pic:blipFill>
                    <pic:spPr>
                      <a:xfrm>
                        <a:off x="0" y="0"/>
                        <a:ext cx="7226300" cy="4110355"/>
                      </a:xfrm>
                      <a:prstGeom prst="rect">
                        <a:avLst/>
                      </a:prstGeom>
                    </pic:spPr>
                  </pic:pic>
                </a:graphicData>
              </a:graphic>
              <wp14:sizeRelH relativeFrom="page">
                <wp14:pctWidth>0</wp14:pctWidth>
              </wp14:sizeRelH>
              <wp14:sizeRelV relativeFrom="page">
                <wp14:pctHeight>0</wp14:pctHeight>
              </wp14:sizeRelV>
            </wp:anchor>
          </w:drawing>
        </w:r>
      </w:del>
    </w:p>
    <w:p w:rsidR="009C716A" w:rsidRDefault="009C716A">
      <w:pPr>
        <w:pStyle w:val="BodyText"/>
        <w:spacing w:before="9"/>
        <w:rPr>
          <w:ins w:id="106" w:author="youcode" w:date="2022-06-22T16:35:00Z"/>
          <w:rFonts w:ascii="Times New Roman"/>
          <w:sz w:val="42"/>
        </w:rPr>
      </w:pPr>
    </w:p>
    <w:p w:rsidR="00617D27" w:rsidRDefault="00617D27">
      <w:pPr>
        <w:pStyle w:val="BodyText"/>
        <w:spacing w:before="9"/>
        <w:rPr>
          <w:ins w:id="107" w:author="youcode" w:date="2022-06-22T16:35:00Z"/>
          <w:rFonts w:ascii="Times New Roman"/>
          <w:sz w:val="42"/>
        </w:rPr>
      </w:pPr>
    </w:p>
    <w:p w:rsidR="00617D27" w:rsidRDefault="00617D27">
      <w:pPr>
        <w:pStyle w:val="BodyText"/>
        <w:spacing w:before="9"/>
        <w:rPr>
          <w:rFonts w:ascii="Times New Roman"/>
          <w:sz w:val="42"/>
        </w:rPr>
      </w:pPr>
      <w:ins w:id="108" w:author="youcode" w:date="2022-06-22T16:35:00Z">
        <w:r>
          <w:rPr>
            <w:rFonts w:ascii="Times New Roman"/>
            <w:noProof/>
            <w:sz w:val="42"/>
            <w:lang w:val="en-US"/>
          </w:rPr>
          <w:drawing>
            <wp:inline distT="0" distB="0" distL="0" distR="0">
              <wp:extent cx="7226300" cy="33102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ng"/>
                      <pic:cNvPicPr/>
                    </pic:nvPicPr>
                    <pic:blipFill>
                      <a:blip r:embed="rId25">
                        <a:extLst>
                          <a:ext uri="{28A0092B-C50C-407E-A947-70E740481C1C}">
                            <a14:useLocalDpi xmlns:a14="http://schemas.microsoft.com/office/drawing/2010/main" val="0"/>
                          </a:ext>
                        </a:extLst>
                      </a:blip>
                      <a:stretch>
                        <a:fillRect/>
                      </a:stretch>
                    </pic:blipFill>
                    <pic:spPr>
                      <a:xfrm>
                        <a:off x="0" y="0"/>
                        <a:ext cx="7226300" cy="3310255"/>
                      </a:xfrm>
                      <a:prstGeom prst="rect">
                        <a:avLst/>
                      </a:prstGeom>
                    </pic:spPr>
                  </pic:pic>
                </a:graphicData>
              </a:graphic>
            </wp:inline>
          </w:drawing>
        </w:r>
      </w:ins>
    </w:p>
    <w:p w:rsidR="009C716A" w:rsidRDefault="007A27AA">
      <w:pPr>
        <w:ind w:left="119"/>
        <w:rPr>
          <w:sz w:val="28"/>
        </w:rPr>
      </w:pPr>
      <w:del w:id="109" w:author="youcode" w:date="2022-06-22T16:35:00Z">
        <w:r w:rsidDel="00617D27">
          <w:rPr>
            <w:rFonts w:ascii="Times New Roman"/>
            <w:noProof/>
            <w:sz w:val="12"/>
            <w:lang w:val="en-US"/>
          </w:rPr>
          <w:drawing>
            <wp:anchor distT="0" distB="0" distL="114300" distR="114300" simplePos="0" relativeHeight="251660288" behindDoc="1" locked="0" layoutInCell="1" allowOverlap="1">
              <wp:simplePos x="0" y="0"/>
              <wp:positionH relativeFrom="column">
                <wp:posOffset>63500</wp:posOffset>
              </wp:positionH>
              <wp:positionV relativeFrom="paragraph">
                <wp:posOffset>428625</wp:posOffset>
              </wp:positionV>
              <wp:extent cx="7226300" cy="4062730"/>
              <wp:effectExtent l="0" t="0" r="0" b="0"/>
              <wp:wrapTight wrapText="bothSides">
                <wp:wrapPolygon edited="0">
                  <wp:start x="0" y="0"/>
                  <wp:lineTo x="0" y="21472"/>
                  <wp:lineTo x="21524" y="21472"/>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2-05-31 143530.png"/>
                      <pic:cNvPicPr/>
                    </pic:nvPicPr>
                    <pic:blipFill>
                      <a:blip r:embed="rId26">
                        <a:extLst>
                          <a:ext uri="{28A0092B-C50C-407E-A947-70E740481C1C}">
                            <a14:useLocalDpi xmlns:a14="http://schemas.microsoft.com/office/drawing/2010/main" val="0"/>
                          </a:ext>
                        </a:extLst>
                      </a:blip>
                      <a:stretch>
                        <a:fillRect/>
                      </a:stretch>
                    </pic:blipFill>
                    <pic:spPr>
                      <a:xfrm>
                        <a:off x="0" y="0"/>
                        <a:ext cx="7226300" cy="4062730"/>
                      </a:xfrm>
                      <a:prstGeom prst="rect">
                        <a:avLst/>
                      </a:prstGeom>
                    </pic:spPr>
                  </pic:pic>
                </a:graphicData>
              </a:graphic>
            </wp:anchor>
          </w:drawing>
        </w:r>
      </w:del>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7A27AA">
      <w:pPr>
        <w:ind w:left="119"/>
        <w:rPr>
          <w:sz w:val="28"/>
        </w:rPr>
      </w:pPr>
      <w:del w:id="110" w:author="youcode" w:date="2022-06-22T16:38:00Z">
        <w:r w:rsidDel="0075495B">
          <w:rPr>
            <w:noProof/>
            <w:sz w:val="18"/>
            <w:lang w:val="en-US"/>
          </w:rPr>
          <w:drawing>
            <wp:inline distT="0" distB="0" distL="0" distR="0" wp14:anchorId="7A8D666B" wp14:editId="1D9F1F2B">
              <wp:extent cx="7226300" cy="4646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7226300" cy="4646295"/>
                      </a:xfrm>
                      <a:prstGeom prst="rect">
                        <a:avLst/>
                      </a:prstGeom>
                    </pic:spPr>
                  </pic:pic>
                </a:graphicData>
              </a:graphic>
            </wp:inline>
          </w:drawing>
        </w:r>
      </w:del>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rPr>
          <w:sz w:val="28"/>
        </w:rPr>
        <w:pPrChange w:id="111" w:author="youcode" w:date="2022-06-22T16:40:00Z">
          <w:pPr>
            <w:ind w:left="119"/>
          </w:pPr>
        </w:pPrChange>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75495B" w:rsidRDefault="0075495B" w:rsidP="0075495B">
      <w:pPr>
        <w:pStyle w:val="ListParagraph"/>
        <w:numPr>
          <w:ilvl w:val="0"/>
          <w:numId w:val="16"/>
        </w:numPr>
        <w:tabs>
          <w:tab w:val="left" w:pos="1289"/>
        </w:tabs>
        <w:spacing w:before="86"/>
        <w:ind w:left="1288" w:hanging="373"/>
        <w:jc w:val="left"/>
        <w:rPr>
          <w:ins w:id="112" w:author="youcode" w:date="2022-06-22T16:41:00Z"/>
          <w:rFonts w:ascii="Times New Roman"/>
          <w:sz w:val="32"/>
        </w:rPr>
      </w:pPr>
      <w:ins w:id="113" w:author="youcode" w:date="2022-06-22T16:41:00Z">
        <w:r>
          <w:rPr>
            <w:rFonts w:ascii="Times New Roman"/>
            <w:sz w:val="32"/>
          </w:rPr>
          <w:t>CONNEXION</w:t>
        </w:r>
      </w:ins>
    </w:p>
    <w:p w:rsidR="009C716A" w:rsidRDefault="0075495B">
      <w:pPr>
        <w:ind w:left="119"/>
        <w:rPr>
          <w:sz w:val="28"/>
        </w:rPr>
      </w:pPr>
      <w:ins w:id="114" w:author="youcode" w:date="2022-06-22T16:38:00Z">
        <w:r>
          <w:rPr>
            <w:noProof/>
            <w:sz w:val="28"/>
            <w:lang w:val="en-US"/>
          </w:rPr>
          <w:drawing>
            <wp:anchor distT="0" distB="0" distL="114300" distR="114300" simplePos="0" relativeHeight="251666432" behindDoc="1" locked="0" layoutInCell="1" allowOverlap="1">
              <wp:simplePos x="0" y="0"/>
              <wp:positionH relativeFrom="margin">
                <wp:align>left</wp:align>
              </wp:positionH>
              <wp:positionV relativeFrom="paragraph">
                <wp:posOffset>376596</wp:posOffset>
              </wp:positionV>
              <wp:extent cx="7226300" cy="3190875"/>
              <wp:effectExtent l="0" t="0" r="0" b="9525"/>
              <wp:wrapTight wrapText="bothSides">
                <wp:wrapPolygon edited="0">
                  <wp:start x="0" y="0"/>
                  <wp:lineTo x="0" y="21536"/>
                  <wp:lineTo x="21524" y="21536"/>
                  <wp:lineTo x="2152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2-06-22 163703.png"/>
                      <pic:cNvPicPr/>
                    </pic:nvPicPr>
                    <pic:blipFill>
                      <a:blip r:embed="rId28">
                        <a:extLst>
                          <a:ext uri="{28A0092B-C50C-407E-A947-70E740481C1C}">
                            <a14:useLocalDpi xmlns:a14="http://schemas.microsoft.com/office/drawing/2010/main" val="0"/>
                          </a:ext>
                        </a:extLst>
                      </a:blip>
                      <a:stretch>
                        <a:fillRect/>
                      </a:stretch>
                    </pic:blipFill>
                    <pic:spPr>
                      <a:xfrm>
                        <a:off x="0" y="0"/>
                        <a:ext cx="7226300" cy="3190875"/>
                      </a:xfrm>
                      <a:prstGeom prst="rect">
                        <a:avLst/>
                      </a:prstGeom>
                    </pic:spPr>
                  </pic:pic>
                </a:graphicData>
              </a:graphic>
            </wp:anchor>
          </w:drawing>
        </w:r>
      </w:ins>
    </w:p>
    <w:p w:rsidR="009C716A" w:rsidRDefault="009C716A">
      <w:pPr>
        <w:ind w:left="119"/>
        <w:rPr>
          <w:sz w:val="28"/>
        </w:rPr>
      </w:pPr>
    </w:p>
    <w:p w:rsidR="0075495B" w:rsidRDefault="0075495B" w:rsidP="0075495B">
      <w:pPr>
        <w:pStyle w:val="ListParagraph"/>
        <w:numPr>
          <w:ilvl w:val="0"/>
          <w:numId w:val="17"/>
        </w:numPr>
        <w:tabs>
          <w:tab w:val="left" w:pos="1289"/>
        </w:tabs>
        <w:spacing w:before="86"/>
        <w:jc w:val="left"/>
        <w:rPr>
          <w:ins w:id="115" w:author="youcode" w:date="2022-06-22T16:41:00Z"/>
          <w:rFonts w:ascii="Times New Roman"/>
          <w:sz w:val="32"/>
        </w:rPr>
      </w:pPr>
      <w:ins w:id="116" w:author="youcode" w:date="2022-06-22T16:41:00Z">
        <w:r>
          <w:rPr>
            <w:rFonts w:ascii="Times New Roman"/>
            <w:sz w:val="32"/>
          </w:rPr>
          <w:t>REGESTER</w:t>
        </w:r>
      </w:ins>
    </w:p>
    <w:p w:rsidR="009C716A" w:rsidRDefault="007A27AA">
      <w:pPr>
        <w:ind w:left="119"/>
        <w:rPr>
          <w:sz w:val="28"/>
        </w:rPr>
      </w:pPr>
      <w:del w:id="117" w:author="youcode" w:date="2022-06-22T16:38:00Z">
        <w:r w:rsidDel="0075495B">
          <w:rPr>
            <w:noProof/>
            <w:sz w:val="18"/>
            <w:lang w:val="en-US"/>
          </w:rPr>
          <w:drawing>
            <wp:inline distT="0" distB="0" distL="0" distR="0" wp14:anchorId="0ED22ACB" wp14:editId="2FC06CD6">
              <wp:extent cx="7226300" cy="4646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gup.png"/>
                      <pic:cNvPicPr/>
                    </pic:nvPicPr>
                    <pic:blipFill>
                      <a:blip r:embed="rId29">
                        <a:extLst>
                          <a:ext uri="{28A0092B-C50C-407E-A947-70E740481C1C}">
                            <a14:useLocalDpi xmlns:a14="http://schemas.microsoft.com/office/drawing/2010/main" val="0"/>
                          </a:ext>
                        </a:extLst>
                      </a:blip>
                      <a:stretch>
                        <a:fillRect/>
                      </a:stretch>
                    </pic:blipFill>
                    <pic:spPr>
                      <a:xfrm>
                        <a:off x="0" y="0"/>
                        <a:ext cx="7226300" cy="4646295"/>
                      </a:xfrm>
                      <a:prstGeom prst="rect">
                        <a:avLst/>
                      </a:prstGeom>
                    </pic:spPr>
                  </pic:pic>
                </a:graphicData>
              </a:graphic>
            </wp:inline>
          </w:drawing>
        </w:r>
      </w:del>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75495B">
      <w:pPr>
        <w:ind w:left="119"/>
        <w:rPr>
          <w:sz w:val="28"/>
        </w:rPr>
      </w:pPr>
      <w:ins w:id="118" w:author="youcode" w:date="2022-06-22T16:38:00Z">
        <w:r>
          <w:rPr>
            <w:noProof/>
            <w:sz w:val="28"/>
            <w:lang w:val="en-US"/>
          </w:rPr>
          <w:lastRenderedPageBreak/>
          <w:drawing>
            <wp:anchor distT="0" distB="0" distL="114300" distR="114300" simplePos="0" relativeHeight="251667456" behindDoc="1" locked="0" layoutInCell="1" allowOverlap="1">
              <wp:simplePos x="0" y="0"/>
              <wp:positionH relativeFrom="margin">
                <wp:align>left</wp:align>
              </wp:positionH>
              <wp:positionV relativeFrom="paragraph">
                <wp:posOffset>380192</wp:posOffset>
              </wp:positionV>
              <wp:extent cx="7226300" cy="4111625"/>
              <wp:effectExtent l="0" t="0" r="0" b="3175"/>
              <wp:wrapTight wrapText="bothSides">
                <wp:wrapPolygon edited="0">
                  <wp:start x="0" y="0"/>
                  <wp:lineTo x="0" y="21517"/>
                  <wp:lineTo x="21524" y="21517"/>
                  <wp:lineTo x="2152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2-06-22 163742.png"/>
                      <pic:cNvPicPr/>
                    </pic:nvPicPr>
                    <pic:blipFill>
                      <a:blip r:embed="rId30">
                        <a:extLst>
                          <a:ext uri="{28A0092B-C50C-407E-A947-70E740481C1C}">
                            <a14:useLocalDpi xmlns:a14="http://schemas.microsoft.com/office/drawing/2010/main" val="0"/>
                          </a:ext>
                        </a:extLst>
                      </a:blip>
                      <a:stretch>
                        <a:fillRect/>
                      </a:stretch>
                    </pic:blipFill>
                    <pic:spPr>
                      <a:xfrm>
                        <a:off x="0" y="0"/>
                        <a:ext cx="7226300" cy="4111625"/>
                      </a:xfrm>
                      <a:prstGeom prst="rect">
                        <a:avLst/>
                      </a:prstGeom>
                    </pic:spPr>
                  </pic:pic>
                </a:graphicData>
              </a:graphic>
            </wp:anchor>
          </w:drawing>
        </w:r>
      </w:ins>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9C716A" w:rsidRDefault="009C716A">
      <w:pPr>
        <w:ind w:left="119"/>
        <w:rPr>
          <w:sz w:val="28"/>
        </w:rPr>
      </w:pPr>
    </w:p>
    <w:p w:rsidR="007A27AA" w:rsidRDefault="007A27AA">
      <w:pPr>
        <w:ind w:left="119"/>
        <w:rPr>
          <w:sz w:val="28"/>
        </w:rPr>
      </w:pPr>
    </w:p>
    <w:p w:rsidR="007A27AA" w:rsidRDefault="007A27AA">
      <w:pPr>
        <w:ind w:left="119"/>
        <w:rPr>
          <w:sz w:val="28"/>
        </w:rPr>
      </w:pPr>
    </w:p>
    <w:p w:rsidR="007A27AA" w:rsidRDefault="007A27AA">
      <w:pPr>
        <w:ind w:left="119"/>
        <w:rPr>
          <w:sz w:val="28"/>
        </w:rPr>
      </w:pPr>
    </w:p>
    <w:p w:rsidR="007A27AA" w:rsidRDefault="007A27AA">
      <w:pPr>
        <w:ind w:left="119"/>
        <w:rPr>
          <w:sz w:val="28"/>
        </w:rPr>
      </w:pPr>
    </w:p>
    <w:p w:rsidR="007A27AA" w:rsidRDefault="007A27AA">
      <w:pPr>
        <w:ind w:left="119"/>
        <w:rPr>
          <w:sz w:val="28"/>
        </w:rPr>
      </w:pPr>
    </w:p>
    <w:p w:rsidR="0075495B" w:rsidRDefault="0075495B" w:rsidP="00F141E8">
      <w:pPr>
        <w:rPr>
          <w:ins w:id="119" w:author="youcode" w:date="2022-06-22T16:41:00Z"/>
          <w:sz w:val="28"/>
        </w:rPr>
      </w:pPr>
    </w:p>
    <w:p w:rsidR="0075495B" w:rsidRDefault="0075495B" w:rsidP="00F141E8">
      <w:pPr>
        <w:rPr>
          <w:ins w:id="120" w:author="youcode" w:date="2022-06-22T16:47:00Z"/>
          <w:sz w:val="28"/>
        </w:rPr>
      </w:pPr>
    </w:p>
    <w:p w:rsidR="0075495B" w:rsidRDefault="0075495B" w:rsidP="00F141E8">
      <w:pPr>
        <w:rPr>
          <w:ins w:id="121" w:author="youcode" w:date="2022-06-22T16:47:00Z"/>
          <w:sz w:val="28"/>
        </w:rPr>
      </w:pPr>
    </w:p>
    <w:p w:rsidR="0075495B" w:rsidRDefault="0075495B" w:rsidP="00F141E8">
      <w:pPr>
        <w:rPr>
          <w:ins w:id="122" w:author="youcode" w:date="2022-06-22T16:47:00Z"/>
          <w:sz w:val="28"/>
        </w:rPr>
      </w:pPr>
    </w:p>
    <w:p w:rsidR="0075495B" w:rsidRDefault="0075495B" w:rsidP="00F141E8">
      <w:pPr>
        <w:rPr>
          <w:ins w:id="123" w:author="youcode" w:date="2022-06-22T16:47:00Z"/>
          <w:sz w:val="28"/>
        </w:rPr>
      </w:pPr>
    </w:p>
    <w:p w:rsidR="0075495B" w:rsidRDefault="0075495B" w:rsidP="00F141E8">
      <w:pPr>
        <w:rPr>
          <w:ins w:id="124" w:author="youcode" w:date="2022-06-22T16:47:00Z"/>
          <w:sz w:val="28"/>
        </w:rPr>
      </w:pPr>
    </w:p>
    <w:p w:rsidR="0075495B" w:rsidRDefault="0075495B" w:rsidP="00F141E8">
      <w:pPr>
        <w:rPr>
          <w:ins w:id="125" w:author="youcode" w:date="2022-06-22T16:47:00Z"/>
          <w:sz w:val="28"/>
        </w:rPr>
      </w:pPr>
    </w:p>
    <w:p w:rsidR="0075495B" w:rsidRDefault="0075495B" w:rsidP="00F141E8">
      <w:pPr>
        <w:rPr>
          <w:ins w:id="126" w:author="youcode" w:date="2022-06-22T16:47:00Z"/>
          <w:sz w:val="28"/>
        </w:rPr>
      </w:pPr>
    </w:p>
    <w:p w:rsidR="007E390D" w:rsidRDefault="00DA782C" w:rsidP="00F141E8">
      <w:pPr>
        <w:rPr>
          <w:ins w:id="127" w:author="youcode" w:date="2022-06-22T16:47:00Z"/>
          <w:sz w:val="28"/>
        </w:rPr>
      </w:pPr>
      <w:r>
        <w:rPr>
          <w:sz w:val="28"/>
        </w:rPr>
        <w:t>Viii.</w:t>
      </w:r>
      <w:r>
        <w:rPr>
          <w:spacing w:val="-2"/>
          <w:sz w:val="28"/>
        </w:rPr>
        <w:t xml:space="preserve"> </w:t>
      </w:r>
      <w:r>
        <w:rPr>
          <w:sz w:val="28"/>
        </w:rPr>
        <w:t>L’ajout</w:t>
      </w:r>
      <w:r>
        <w:rPr>
          <w:spacing w:val="-3"/>
          <w:sz w:val="28"/>
        </w:rPr>
        <w:t xml:space="preserve"> </w:t>
      </w:r>
      <w:r>
        <w:rPr>
          <w:sz w:val="28"/>
        </w:rPr>
        <w:t>de</w:t>
      </w:r>
      <w:r>
        <w:rPr>
          <w:spacing w:val="-3"/>
          <w:sz w:val="28"/>
        </w:rPr>
        <w:t xml:space="preserve"> </w:t>
      </w:r>
      <w:r w:rsidR="009C716A">
        <w:rPr>
          <w:sz w:val="28"/>
        </w:rPr>
        <w:t>Manga</w:t>
      </w:r>
    </w:p>
    <w:p w:rsidR="0075495B" w:rsidRDefault="0075495B" w:rsidP="00F141E8">
      <w:pPr>
        <w:rPr>
          <w:ins w:id="128" w:author="youcode" w:date="2022-06-22T16:47:00Z"/>
          <w:sz w:val="28"/>
        </w:rPr>
      </w:pPr>
    </w:p>
    <w:p w:rsidR="0075495B" w:rsidRDefault="0075495B" w:rsidP="00F141E8">
      <w:pPr>
        <w:rPr>
          <w:sz w:val="28"/>
        </w:rPr>
      </w:pPr>
    </w:p>
    <w:p w:rsidR="007E390D" w:rsidRDefault="00DA782C">
      <w:pPr>
        <w:pStyle w:val="BodyText"/>
        <w:spacing w:before="8"/>
        <w:rPr>
          <w:sz w:val="10"/>
        </w:rPr>
      </w:pPr>
      <w:del w:id="129" w:author="youcode" w:date="2022-06-22T16:41:00Z">
        <w:r w:rsidDel="0075495B">
          <w:rPr>
            <w:noProof/>
            <w:lang w:val="en-US"/>
          </w:rPr>
          <w:drawing>
            <wp:anchor distT="0" distB="0" distL="0" distR="0" simplePos="0" relativeHeight="251654144" behindDoc="0" locked="0" layoutInCell="1" allowOverlap="1">
              <wp:simplePos x="0" y="0"/>
              <wp:positionH relativeFrom="page">
                <wp:posOffset>393700</wp:posOffset>
              </wp:positionH>
              <wp:positionV relativeFrom="paragraph">
                <wp:posOffset>107444</wp:posOffset>
              </wp:positionV>
              <wp:extent cx="6943022" cy="3737038"/>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31" cstate="print"/>
                      <a:stretch>
                        <a:fillRect/>
                      </a:stretch>
                    </pic:blipFill>
                    <pic:spPr>
                      <a:xfrm>
                        <a:off x="0" y="0"/>
                        <a:ext cx="6943022" cy="3737038"/>
                      </a:xfrm>
                      <a:prstGeom prst="rect">
                        <a:avLst/>
                      </a:prstGeom>
                    </pic:spPr>
                  </pic:pic>
                </a:graphicData>
              </a:graphic>
            </wp:anchor>
          </w:drawing>
        </w:r>
      </w:del>
      <w:ins w:id="130" w:author="youcode" w:date="2022-06-22T16:41:00Z">
        <w:r w:rsidR="0075495B">
          <w:rPr>
            <w:noProof/>
            <w:sz w:val="10"/>
            <w:lang w:val="en-US"/>
          </w:rPr>
          <w:drawing>
            <wp:inline distT="0" distB="0" distL="0" distR="0">
              <wp:extent cx="7226300" cy="33083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2-06-22 163631.png"/>
                      <pic:cNvPicPr/>
                    </pic:nvPicPr>
                    <pic:blipFill>
                      <a:blip r:embed="rId32">
                        <a:extLst>
                          <a:ext uri="{28A0092B-C50C-407E-A947-70E740481C1C}">
                            <a14:useLocalDpi xmlns:a14="http://schemas.microsoft.com/office/drawing/2010/main" val="0"/>
                          </a:ext>
                        </a:extLst>
                      </a:blip>
                      <a:stretch>
                        <a:fillRect/>
                      </a:stretch>
                    </pic:blipFill>
                    <pic:spPr>
                      <a:xfrm>
                        <a:off x="0" y="0"/>
                        <a:ext cx="7226300" cy="3308350"/>
                      </a:xfrm>
                      <a:prstGeom prst="rect">
                        <a:avLst/>
                      </a:prstGeom>
                    </pic:spPr>
                  </pic:pic>
                </a:graphicData>
              </a:graphic>
            </wp:inline>
          </w:drawing>
        </w:r>
      </w:ins>
    </w:p>
    <w:p w:rsidR="007E390D" w:rsidRDefault="007E390D">
      <w:pPr>
        <w:rPr>
          <w:sz w:val="10"/>
        </w:rPr>
        <w:sectPr w:rsidR="007E390D">
          <w:footerReference w:type="default" r:id="rId33"/>
          <w:pgSz w:w="12240" w:h="15840"/>
          <w:pgMar w:top="660" w:right="360" w:bottom="1100" w:left="500" w:header="0" w:footer="918" w:gutter="0"/>
          <w:cols w:space="720"/>
        </w:sectPr>
      </w:pPr>
    </w:p>
    <w:p w:rsidR="002B696E" w:rsidRDefault="002B696E" w:rsidP="002B696E">
      <w:pPr>
        <w:pStyle w:val="Heading1"/>
        <w:spacing w:before="88"/>
        <w:ind w:left="0"/>
        <w:jc w:val="left"/>
        <w:rPr>
          <w:moveTo w:id="131" w:author="youcode" w:date="2022-06-22T16:51:00Z"/>
        </w:rPr>
      </w:pPr>
      <w:moveToRangeStart w:id="132" w:author="youcode" w:date="2022-06-22T16:51:00Z" w:name="move106809112"/>
      <w:moveTo w:id="133" w:author="youcode" w:date="2022-06-22T16:51:00Z">
        <w:r>
          <w:rPr>
            <w:color w:val="1B2B68"/>
          </w:rPr>
          <w:lastRenderedPageBreak/>
          <w:t>Conclusion</w:t>
        </w:r>
        <w:r>
          <w:rPr>
            <w:color w:val="1B2B68"/>
            <w:spacing w:val="1"/>
          </w:rPr>
          <w:t xml:space="preserve"> </w:t>
        </w:r>
        <w:r>
          <w:rPr>
            <w:color w:val="1B2B68"/>
          </w:rPr>
          <w:t>:</w:t>
        </w:r>
      </w:moveTo>
    </w:p>
    <w:moveToRangeEnd w:id="132"/>
    <w:p w:rsidR="002B696E" w:rsidRDefault="002B696E" w:rsidP="0075495B">
      <w:pPr>
        <w:pStyle w:val="BodyText"/>
        <w:spacing w:before="7"/>
        <w:rPr>
          <w:ins w:id="134" w:author="youcode" w:date="2022-06-22T16:51:00Z"/>
          <w:sz w:val="28"/>
        </w:rPr>
      </w:pPr>
    </w:p>
    <w:p w:rsidR="002B696E" w:rsidRDefault="002B696E" w:rsidP="0075495B">
      <w:pPr>
        <w:pStyle w:val="BodyText"/>
        <w:spacing w:before="7"/>
        <w:rPr>
          <w:ins w:id="135" w:author="youcode" w:date="2022-06-22T16:51:00Z"/>
          <w:sz w:val="28"/>
        </w:rPr>
      </w:pPr>
    </w:p>
    <w:p w:rsidR="002B696E" w:rsidRDefault="002B696E" w:rsidP="0075495B">
      <w:pPr>
        <w:pStyle w:val="BodyText"/>
        <w:spacing w:before="7"/>
        <w:rPr>
          <w:ins w:id="136" w:author="youcode" w:date="2022-06-22T16:51:00Z"/>
          <w:sz w:val="28"/>
        </w:rPr>
      </w:pPr>
    </w:p>
    <w:p w:rsidR="002B696E" w:rsidRDefault="002B696E" w:rsidP="0075495B">
      <w:pPr>
        <w:pStyle w:val="BodyText"/>
        <w:spacing w:before="7"/>
        <w:rPr>
          <w:ins w:id="137" w:author="youcode" w:date="2022-06-22T16:51:00Z"/>
          <w:sz w:val="28"/>
        </w:rPr>
      </w:pPr>
    </w:p>
    <w:p w:rsidR="002B696E" w:rsidRDefault="002B696E" w:rsidP="0075495B">
      <w:pPr>
        <w:pStyle w:val="BodyText"/>
        <w:spacing w:before="7"/>
        <w:rPr>
          <w:ins w:id="138" w:author="youcode" w:date="2022-06-22T16:51:00Z"/>
          <w:sz w:val="28"/>
        </w:rPr>
      </w:pPr>
    </w:p>
    <w:p w:rsidR="002B696E" w:rsidRDefault="002B696E" w:rsidP="0075495B">
      <w:pPr>
        <w:pStyle w:val="BodyText"/>
        <w:spacing w:before="7"/>
        <w:rPr>
          <w:ins w:id="139" w:author="youcode" w:date="2022-06-22T16:51:00Z"/>
          <w:sz w:val="28"/>
        </w:rPr>
      </w:pPr>
    </w:p>
    <w:p w:rsidR="007E390D" w:rsidDel="0075495B" w:rsidRDefault="002B696E" w:rsidP="00F56F31">
      <w:pPr>
        <w:spacing w:before="25"/>
        <w:ind w:left="119"/>
        <w:rPr>
          <w:del w:id="140" w:author="youcode" w:date="2022-06-22T16:42:00Z"/>
          <w:sz w:val="28"/>
        </w:rPr>
      </w:pPr>
      <w:ins w:id="141" w:author="youcode" w:date="2022-06-22T16:51:00Z">
        <w:r>
          <w:t xml:space="preserve">        </w:t>
        </w:r>
      </w:ins>
      <w:r w:rsidR="00F56F31" w:rsidRPr="00F56F31">
        <w:rPr>
          <w:sz w:val="24"/>
        </w:rPr>
        <w:t>Ce sujet présent le travail effectué dans le cadre du fil rouge, grâce à ce projet j'ai développé mes connaissances dans le domaine de développement web, et j'ai développé mes compétences pour résoudre tous les problèmes que j'ai rencontré</w:t>
      </w:r>
      <w:r w:rsidR="00F56F31">
        <w:rPr>
          <w:rFonts w:ascii="Arial" w:hAnsi="Arial" w:cs="Arial"/>
          <w:color w:val="404040"/>
          <w:sz w:val="32"/>
          <w:szCs w:val="32"/>
        </w:rPr>
        <w:t>.</w:t>
      </w:r>
      <w:del w:id="142" w:author="youcode" w:date="2022-06-22T16:42:00Z">
        <w:r w:rsidR="00DA782C" w:rsidDel="0075495B">
          <w:rPr>
            <w:sz w:val="28"/>
          </w:rPr>
          <w:delText>Viii</w:delText>
        </w:r>
        <w:r w:rsidR="00DA782C" w:rsidDel="0075495B">
          <w:rPr>
            <w:spacing w:val="-3"/>
            <w:sz w:val="28"/>
          </w:rPr>
          <w:delText xml:space="preserve"> </w:delText>
        </w:r>
        <w:r w:rsidR="00DA782C" w:rsidDel="0075495B">
          <w:rPr>
            <w:sz w:val="28"/>
          </w:rPr>
          <w:delText>Pagination</w:delText>
        </w:r>
        <w:r w:rsidR="00DA782C" w:rsidDel="0075495B">
          <w:rPr>
            <w:spacing w:val="1"/>
            <w:sz w:val="28"/>
          </w:rPr>
          <w:delText xml:space="preserve"> </w:delText>
        </w:r>
        <w:r w:rsidR="00DA782C" w:rsidDel="0075495B">
          <w:rPr>
            <w:sz w:val="28"/>
          </w:rPr>
          <w:delText>:</w:delText>
        </w:r>
      </w:del>
    </w:p>
    <w:p w:rsidR="007E390D" w:rsidDel="0075495B" w:rsidRDefault="007E390D">
      <w:pPr>
        <w:pStyle w:val="BodyText"/>
        <w:rPr>
          <w:del w:id="143" w:author="youcode" w:date="2022-06-22T16:42:00Z"/>
          <w:sz w:val="20"/>
        </w:rPr>
      </w:pPr>
    </w:p>
    <w:p w:rsidR="007E390D" w:rsidDel="0075495B" w:rsidRDefault="00DA782C">
      <w:pPr>
        <w:pStyle w:val="BodyText"/>
        <w:spacing w:before="7"/>
        <w:rPr>
          <w:del w:id="144" w:author="youcode" w:date="2022-06-22T16:42:00Z"/>
          <w:sz w:val="23"/>
        </w:rPr>
      </w:pPr>
      <w:del w:id="145" w:author="youcode" w:date="2022-06-22T16:42:00Z">
        <w:r w:rsidDel="0075495B">
          <w:rPr>
            <w:noProof/>
            <w:lang w:val="en-US"/>
          </w:rPr>
          <w:drawing>
            <wp:anchor distT="0" distB="0" distL="0" distR="0" simplePos="0" relativeHeight="251655168" behindDoc="0" locked="0" layoutInCell="1" allowOverlap="1">
              <wp:simplePos x="0" y="0"/>
              <wp:positionH relativeFrom="page">
                <wp:posOffset>393700</wp:posOffset>
              </wp:positionH>
              <wp:positionV relativeFrom="paragraph">
                <wp:posOffset>207938</wp:posOffset>
              </wp:positionV>
              <wp:extent cx="6961023" cy="3759327"/>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34" cstate="print"/>
                      <a:stretch>
                        <a:fillRect/>
                      </a:stretch>
                    </pic:blipFill>
                    <pic:spPr>
                      <a:xfrm>
                        <a:off x="0" y="0"/>
                        <a:ext cx="6961023" cy="3759327"/>
                      </a:xfrm>
                      <a:prstGeom prst="rect">
                        <a:avLst/>
                      </a:prstGeom>
                    </pic:spPr>
                  </pic:pic>
                </a:graphicData>
              </a:graphic>
            </wp:anchor>
          </w:drawing>
        </w:r>
      </w:del>
    </w:p>
    <w:p w:rsidR="002B696E" w:rsidRDefault="002B696E" w:rsidP="0075495B">
      <w:pPr>
        <w:pStyle w:val="BodyText"/>
        <w:spacing w:before="7"/>
        <w:rPr>
          <w:ins w:id="146" w:author="youcode" w:date="2022-06-22T16:49:00Z"/>
        </w:rPr>
      </w:pPr>
    </w:p>
    <w:p w:rsidR="002B696E" w:rsidRPr="00F56F31" w:rsidRDefault="002B696E">
      <w:pPr>
        <w:rPr>
          <w:ins w:id="147" w:author="youcode" w:date="2022-06-22T16:49:00Z"/>
        </w:rPr>
        <w:pPrChange w:id="148" w:author="youcode" w:date="2022-06-22T16:49:00Z">
          <w:pPr>
            <w:pStyle w:val="BodyText"/>
            <w:spacing w:before="7"/>
          </w:pPr>
        </w:pPrChange>
      </w:pPr>
    </w:p>
    <w:p w:rsidR="002B696E" w:rsidRPr="002B696E" w:rsidRDefault="002B696E">
      <w:pPr>
        <w:rPr>
          <w:ins w:id="149" w:author="youcode" w:date="2022-06-22T16:49:00Z"/>
          <w:rPrChange w:id="150" w:author="youcode" w:date="2022-06-22T16:49:00Z">
            <w:rPr>
              <w:ins w:id="151" w:author="youcode" w:date="2022-06-22T16:49:00Z"/>
            </w:rPr>
          </w:rPrChange>
        </w:rPr>
        <w:pPrChange w:id="152" w:author="youcode" w:date="2022-06-22T16:49:00Z">
          <w:pPr>
            <w:pStyle w:val="BodyText"/>
            <w:spacing w:before="7"/>
          </w:pPr>
        </w:pPrChange>
      </w:pPr>
    </w:p>
    <w:p w:rsidR="002B696E" w:rsidRPr="002B696E" w:rsidRDefault="002B696E">
      <w:pPr>
        <w:rPr>
          <w:ins w:id="153" w:author="youcode" w:date="2022-06-22T16:49:00Z"/>
          <w:rPrChange w:id="154" w:author="youcode" w:date="2022-06-22T16:49:00Z">
            <w:rPr>
              <w:ins w:id="155" w:author="youcode" w:date="2022-06-22T16:49:00Z"/>
            </w:rPr>
          </w:rPrChange>
        </w:rPr>
        <w:pPrChange w:id="156" w:author="youcode" w:date="2022-06-22T16:49:00Z">
          <w:pPr>
            <w:pStyle w:val="BodyText"/>
            <w:spacing w:before="7"/>
          </w:pPr>
        </w:pPrChange>
      </w:pPr>
    </w:p>
    <w:p w:rsidR="002B696E" w:rsidRPr="002B696E" w:rsidRDefault="002B696E">
      <w:pPr>
        <w:rPr>
          <w:ins w:id="157" w:author="youcode" w:date="2022-06-22T16:49:00Z"/>
          <w:rPrChange w:id="158" w:author="youcode" w:date="2022-06-22T16:49:00Z">
            <w:rPr>
              <w:ins w:id="159" w:author="youcode" w:date="2022-06-22T16:49:00Z"/>
            </w:rPr>
          </w:rPrChange>
        </w:rPr>
        <w:pPrChange w:id="160" w:author="youcode" w:date="2022-06-22T16:49:00Z">
          <w:pPr>
            <w:pStyle w:val="BodyText"/>
            <w:spacing w:before="7"/>
          </w:pPr>
        </w:pPrChange>
      </w:pPr>
    </w:p>
    <w:p w:rsidR="002B696E" w:rsidRPr="002B696E" w:rsidRDefault="002B696E">
      <w:pPr>
        <w:rPr>
          <w:ins w:id="161" w:author="youcode" w:date="2022-06-22T16:49:00Z"/>
          <w:rPrChange w:id="162" w:author="youcode" w:date="2022-06-22T16:49:00Z">
            <w:rPr>
              <w:ins w:id="163" w:author="youcode" w:date="2022-06-22T16:49:00Z"/>
            </w:rPr>
          </w:rPrChange>
        </w:rPr>
        <w:pPrChange w:id="164" w:author="youcode" w:date="2022-06-22T16:49:00Z">
          <w:pPr>
            <w:pStyle w:val="BodyText"/>
            <w:spacing w:before="7"/>
          </w:pPr>
        </w:pPrChange>
      </w:pPr>
    </w:p>
    <w:p w:rsidR="002B696E" w:rsidRPr="002B696E" w:rsidRDefault="002B696E">
      <w:pPr>
        <w:rPr>
          <w:ins w:id="165" w:author="youcode" w:date="2022-06-22T16:49:00Z"/>
          <w:rPrChange w:id="166" w:author="youcode" w:date="2022-06-22T16:49:00Z">
            <w:rPr>
              <w:ins w:id="167" w:author="youcode" w:date="2022-06-22T16:49:00Z"/>
            </w:rPr>
          </w:rPrChange>
        </w:rPr>
        <w:pPrChange w:id="168" w:author="youcode" w:date="2022-06-22T16:49:00Z">
          <w:pPr>
            <w:pStyle w:val="BodyText"/>
            <w:spacing w:before="7"/>
          </w:pPr>
        </w:pPrChange>
      </w:pPr>
    </w:p>
    <w:p w:rsidR="002B696E" w:rsidRPr="002B696E" w:rsidRDefault="002B696E">
      <w:pPr>
        <w:rPr>
          <w:ins w:id="169" w:author="youcode" w:date="2022-06-22T16:49:00Z"/>
          <w:rPrChange w:id="170" w:author="youcode" w:date="2022-06-22T16:49:00Z">
            <w:rPr>
              <w:ins w:id="171" w:author="youcode" w:date="2022-06-22T16:49:00Z"/>
            </w:rPr>
          </w:rPrChange>
        </w:rPr>
        <w:pPrChange w:id="172" w:author="youcode" w:date="2022-06-22T16:49:00Z">
          <w:pPr>
            <w:pStyle w:val="BodyText"/>
            <w:spacing w:before="7"/>
          </w:pPr>
        </w:pPrChange>
      </w:pPr>
    </w:p>
    <w:p w:rsidR="002B696E" w:rsidRPr="002B696E" w:rsidRDefault="002B696E">
      <w:pPr>
        <w:rPr>
          <w:ins w:id="173" w:author="youcode" w:date="2022-06-22T16:49:00Z"/>
          <w:rPrChange w:id="174" w:author="youcode" w:date="2022-06-22T16:49:00Z">
            <w:rPr>
              <w:ins w:id="175" w:author="youcode" w:date="2022-06-22T16:49:00Z"/>
            </w:rPr>
          </w:rPrChange>
        </w:rPr>
        <w:pPrChange w:id="176" w:author="youcode" w:date="2022-06-22T16:49:00Z">
          <w:pPr>
            <w:pStyle w:val="BodyText"/>
            <w:spacing w:before="7"/>
          </w:pPr>
        </w:pPrChange>
      </w:pPr>
    </w:p>
    <w:p w:rsidR="002B696E" w:rsidRPr="002B696E" w:rsidRDefault="002B696E">
      <w:pPr>
        <w:rPr>
          <w:ins w:id="177" w:author="youcode" w:date="2022-06-22T16:49:00Z"/>
          <w:rPrChange w:id="178" w:author="youcode" w:date="2022-06-22T16:49:00Z">
            <w:rPr>
              <w:ins w:id="179" w:author="youcode" w:date="2022-06-22T16:49:00Z"/>
            </w:rPr>
          </w:rPrChange>
        </w:rPr>
        <w:pPrChange w:id="180" w:author="youcode" w:date="2022-06-22T16:49:00Z">
          <w:pPr>
            <w:pStyle w:val="BodyText"/>
            <w:spacing w:before="7"/>
          </w:pPr>
        </w:pPrChange>
      </w:pPr>
    </w:p>
    <w:p w:rsidR="002B696E" w:rsidRPr="002B696E" w:rsidRDefault="002B696E">
      <w:pPr>
        <w:rPr>
          <w:ins w:id="181" w:author="youcode" w:date="2022-06-22T16:49:00Z"/>
          <w:rPrChange w:id="182" w:author="youcode" w:date="2022-06-22T16:49:00Z">
            <w:rPr>
              <w:ins w:id="183" w:author="youcode" w:date="2022-06-22T16:49:00Z"/>
            </w:rPr>
          </w:rPrChange>
        </w:rPr>
        <w:pPrChange w:id="184" w:author="youcode" w:date="2022-06-22T16:49:00Z">
          <w:pPr>
            <w:pStyle w:val="BodyText"/>
            <w:spacing w:before="7"/>
          </w:pPr>
        </w:pPrChange>
      </w:pPr>
    </w:p>
    <w:p w:rsidR="002B696E" w:rsidRPr="002B696E" w:rsidRDefault="002B696E">
      <w:pPr>
        <w:rPr>
          <w:ins w:id="185" w:author="youcode" w:date="2022-06-22T16:49:00Z"/>
          <w:rPrChange w:id="186" w:author="youcode" w:date="2022-06-22T16:49:00Z">
            <w:rPr>
              <w:ins w:id="187" w:author="youcode" w:date="2022-06-22T16:49:00Z"/>
            </w:rPr>
          </w:rPrChange>
        </w:rPr>
        <w:pPrChange w:id="188" w:author="youcode" w:date="2022-06-22T16:49:00Z">
          <w:pPr>
            <w:pStyle w:val="BodyText"/>
            <w:spacing w:before="7"/>
          </w:pPr>
        </w:pPrChange>
      </w:pPr>
    </w:p>
    <w:p w:rsidR="002B696E" w:rsidRPr="002B696E" w:rsidRDefault="002B696E">
      <w:pPr>
        <w:rPr>
          <w:ins w:id="189" w:author="youcode" w:date="2022-06-22T16:49:00Z"/>
          <w:rPrChange w:id="190" w:author="youcode" w:date="2022-06-22T16:49:00Z">
            <w:rPr>
              <w:ins w:id="191" w:author="youcode" w:date="2022-06-22T16:49:00Z"/>
            </w:rPr>
          </w:rPrChange>
        </w:rPr>
        <w:pPrChange w:id="192" w:author="youcode" w:date="2022-06-22T16:49:00Z">
          <w:pPr>
            <w:pStyle w:val="BodyText"/>
            <w:spacing w:before="7"/>
          </w:pPr>
        </w:pPrChange>
      </w:pPr>
    </w:p>
    <w:p w:rsidR="002B696E" w:rsidRDefault="002B696E">
      <w:pPr>
        <w:tabs>
          <w:tab w:val="left" w:pos="2656"/>
        </w:tabs>
        <w:rPr>
          <w:ins w:id="193" w:author="youcode" w:date="2022-06-22T16:49:00Z"/>
        </w:rPr>
        <w:pPrChange w:id="194" w:author="youcode" w:date="2022-06-22T16:49:00Z">
          <w:pPr/>
        </w:pPrChange>
      </w:pPr>
      <w:ins w:id="195" w:author="youcode" w:date="2022-06-22T16:49:00Z">
        <w:r>
          <w:tab/>
        </w:r>
      </w:ins>
    </w:p>
    <w:p w:rsidR="00000000" w:rsidRDefault="002B696E">
      <w:pPr>
        <w:tabs>
          <w:tab w:val="left" w:pos="2656"/>
        </w:tabs>
        <w:sectPr w:rsidR="00000000">
          <w:pgSz w:w="12240" w:h="15840"/>
          <w:pgMar w:top="1100" w:right="360" w:bottom="1280" w:left="500" w:header="0" w:footer="918" w:gutter="0"/>
          <w:cols w:space="720"/>
        </w:sectPr>
        <w:pPrChange w:id="196" w:author="youcode" w:date="2022-06-22T16:49:00Z">
          <w:pPr/>
        </w:pPrChange>
      </w:pPr>
      <w:ins w:id="197" w:author="youcode" w:date="2022-06-22T16:49:00Z">
        <w:r>
          <w:tab/>
        </w:r>
      </w:ins>
      <w:bookmarkStart w:id="198" w:name="_GoBack"/>
      <w:bookmarkEnd w:id="198"/>
    </w:p>
    <w:p w:rsidR="007A27AA" w:rsidDel="002B696E" w:rsidRDefault="007A27AA">
      <w:pPr>
        <w:pStyle w:val="Heading1"/>
        <w:spacing w:before="88"/>
        <w:ind w:left="0"/>
        <w:jc w:val="left"/>
        <w:rPr>
          <w:moveFrom w:id="199" w:author="youcode" w:date="2022-06-22T16:51:00Z"/>
        </w:rPr>
        <w:pPrChange w:id="200" w:author="youcode" w:date="2022-06-22T16:42:00Z">
          <w:pPr>
            <w:pStyle w:val="Heading1"/>
            <w:spacing w:before="88"/>
            <w:ind w:left="1012"/>
          </w:pPr>
        </w:pPrChange>
      </w:pPr>
      <w:moveFromRangeStart w:id="201" w:author="youcode" w:date="2022-06-22T16:51:00Z" w:name="move106809112"/>
      <w:moveFrom w:id="202" w:author="youcode" w:date="2022-06-22T16:51:00Z">
        <w:r w:rsidDel="002B696E">
          <w:rPr>
            <w:color w:val="1B2B68"/>
          </w:rPr>
          <w:lastRenderedPageBreak/>
          <w:t>Conclusion</w:t>
        </w:r>
        <w:r w:rsidDel="002B696E">
          <w:rPr>
            <w:color w:val="1B2B68"/>
            <w:spacing w:val="1"/>
          </w:rPr>
          <w:t xml:space="preserve"> </w:t>
        </w:r>
        <w:r w:rsidDel="002B696E">
          <w:rPr>
            <w:color w:val="1B2B68"/>
          </w:rPr>
          <w:t>:</w:t>
        </w:r>
      </w:moveFrom>
    </w:p>
    <w:moveFromRangeEnd w:id="201"/>
    <w:p w:rsidR="007A27AA" w:rsidRDefault="007A27AA" w:rsidP="007A27AA">
      <w:pPr>
        <w:pStyle w:val="BodyText"/>
        <w:rPr>
          <w:rFonts w:ascii="Arial"/>
          <w:b/>
          <w:sz w:val="40"/>
        </w:rPr>
      </w:pPr>
    </w:p>
    <w:p w:rsidR="007A27AA" w:rsidRDefault="007A27AA" w:rsidP="007A27AA">
      <w:pPr>
        <w:pStyle w:val="BodyText"/>
        <w:rPr>
          <w:rFonts w:ascii="Arial"/>
          <w:b/>
          <w:sz w:val="40"/>
        </w:rPr>
      </w:pPr>
    </w:p>
    <w:p w:rsidR="007A27AA" w:rsidRDefault="007A27AA" w:rsidP="007A27AA">
      <w:pPr>
        <w:pStyle w:val="BodyText"/>
        <w:spacing w:before="4"/>
        <w:rPr>
          <w:rFonts w:ascii="Arial"/>
          <w:b/>
          <w:sz w:val="37"/>
        </w:rPr>
      </w:pPr>
    </w:p>
    <w:p w:rsidR="007A27AA" w:rsidRDefault="007A27AA" w:rsidP="007A27AA">
      <w:pPr>
        <w:pStyle w:val="BodyText"/>
        <w:ind w:left="939" w:right="1141"/>
        <w:jc w:val="center"/>
      </w:pPr>
      <w:del w:id="203" w:author="youcode" w:date="2022-06-22T16:51:00Z">
        <w:r w:rsidDel="002B696E">
          <w:delText>Ce</w:delText>
        </w:r>
        <w:r w:rsidDel="002B696E">
          <w:rPr>
            <w:spacing w:val="-2"/>
          </w:rPr>
          <w:delText xml:space="preserve"> </w:delText>
        </w:r>
        <w:r w:rsidDel="002B696E">
          <w:delText>projet</w:delText>
        </w:r>
        <w:r w:rsidDel="002B696E">
          <w:rPr>
            <w:spacing w:val="-4"/>
          </w:rPr>
          <w:delText xml:space="preserve"> </w:delText>
        </w:r>
        <w:r w:rsidDel="002B696E">
          <w:delText>se</w:delText>
        </w:r>
        <w:r w:rsidDel="002B696E">
          <w:rPr>
            <w:spacing w:val="-4"/>
          </w:rPr>
          <w:delText xml:space="preserve"> </w:delText>
        </w:r>
        <w:r w:rsidDel="002B696E">
          <w:delText>dirige</w:delText>
        </w:r>
        <w:r w:rsidDel="002B696E">
          <w:rPr>
            <w:spacing w:val="-3"/>
          </w:rPr>
          <w:delText xml:space="preserve"> </w:delText>
        </w:r>
        <w:r w:rsidDel="002B696E">
          <w:delText>dans</w:delText>
        </w:r>
        <w:r w:rsidDel="002B696E">
          <w:rPr>
            <w:spacing w:val="-4"/>
          </w:rPr>
          <w:delText xml:space="preserve"> </w:delText>
        </w:r>
        <w:r w:rsidDel="002B696E">
          <w:delText>le</w:delText>
        </w:r>
        <w:r w:rsidDel="002B696E">
          <w:rPr>
            <w:spacing w:val="-3"/>
          </w:rPr>
          <w:delText xml:space="preserve"> </w:delText>
        </w:r>
        <w:r w:rsidDel="002B696E">
          <w:delText>cadre</w:delText>
        </w:r>
        <w:r w:rsidDel="002B696E">
          <w:rPr>
            <w:spacing w:val="-1"/>
          </w:rPr>
          <w:delText xml:space="preserve"> </w:delText>
        </w:r>
        <w:r w:rsidDel="002B696E">
          <w:delText>De</w:delText>
        </w:r>
        <w:r w:rsidDel="002B696E">
          <w:rPr>
            <w:spacing w:val="-1"/>
          </w:rPr>
          <w:delText xml:space="preserve"> </w:delText>
        </w:r>
        <w:r w:rsidDel="002B696E">
          <w:delText>notre formation</w:delText>
        </w:r>
        <w:r w:rsidDel="002B696E">
          <w:rPr>
            <w:spacing w:val="-3"/>
          </w:rPr>
          <w:delText xml:space="preserve"> </w:delText>
        </w:r>
        <w:r w:rsidDel="002B696E">
          <w:delText>en</w:delText>
        </w:r>
        <w:r w:rsidDel="002B696E">
          <w:rPr>
            <w:spacing w:val="-3"/>
          </w:rPr>
          <w:delText xml:space="preserve"> </w:delText>
        </w:r>
        <w:r w:rsidDel="002B696E">
          <w:delText>développement</w:delText>
        </w:r>
        <w:r w:rsidDel="002B696E">
          <w:rPr>
            <w:spacing w:val="-4"/>
          </w:rPr>
          <w:delText xml:space="preserve"> </w:delText>
        </w:r>
        <w:r w:rsidDel="002B696E">
          <w:delText>web</w:delText>
        </w:r>
        <w:r w:rsidDel="002B696E">
          <w:rPr>
            <w:spacing w:val="-3"/>
          </w:rPr>
          <w:delText xml:space="preserve"> </w:delText>
        </w:r>
        <w:r w:rsidDel="002B696E">
          <w:delText>a</w:delText>
        </w:r>
        <w:r w:rsidDel="002B696E">
          <w:rPr>
            <w:spacing w:val="-1"/>
          </w:rPr>
          <w:delText xml:space="preserve"> </w:delText>
        </w:r>
        <w:r w:rsidDel="002B696E">
          <w:delText>YouCode.</w:delText>
        </w:r>
      </w:del>
    </w:p>
    <w:p w:rsidR="007E390D" w:rsidRDefault="007E390D">
      <w:pPr>
        <w:pStyle w:val="BodyText"/>
        <w:spacing w:before="8"/>
        <w:rPr>
          <w:sz w:val="22"/>
        </w:rPr>
      </w:pPr>
    </w:p>
    <w:p w:rsidR="007E390D" w:rsidDel="000F5A0A" w:rsidRDefault="007E390D">
      <w:pPr>
        <w:rPr>
          <w:del w:id="204" w:author="youcode" w:date="2022-06-03T11:48:00Z"/>
          <w:sz w:val="18"/>
        </w:rPr>
        <w:sectPr w:rsidR="007E390D" w:rsidDel="000F5A0A">
          <w:pgSz w:w="12240" w:h="15840"/>
          <w:pgMar w:top="1500" w:right="360" w:bottom="1280" w:left="500" w:header="0" w:footer="918" w:gutter="0"/>
          <w:cols w:space="720"/>
        </w:sectPr>
      </w:pPr>
    </w:p>
    <w:p w:rsidR="007E390D" w:rsidDel="000F5A0A" w:rsidRDefault="007E390D">
      <w:pPr>
        <w:rPr>
          <w:del w:id="205" w:author="youcode" w:date="2022-06-03T11:48:00Z"/>
          <w:sz w:val="11"/>
        </w:rPr>
        <w:sectPr w:rsidR="007E390D" w:rsidDel="000F5A0A">
          <w:pgSz w:w="12240" w:h="15840"/>
          <w:pgMar w:top="720" w:right="360" w:bottom="1100" w:left="500" w:header="0" w:footer="918" w:gutter="0"/>
          <w:cols w:space="720"/>
        </w:sectPr>
      </w:pPr>
    </w:p>
    <w:p w:rsidR="007E390D" w:rsidDel="000F5A0A" w:rsidRDefault="007E390D">
      <w:pPr>
        <w:rPr>
          <w:del w:id="206" w:author="youcode" w:date="2022-06-03T11:48:00Z"/>
          <w:sz w:val="20"/>
        </w:rPr>
        <w:sectPr w:rsidR="007E390D" w:rsidDel="000F5A0A">
          <w:pgSz w:w="12240" w:h="15840"/>
          <w:pgMar w:top="720" w:right="360" w:bottom="1100" w:left="500" w:header="0" w:footer="918" w:gutter="0"/>
          <w:cols w:space="720"/>
        </w:sectPr>
      </w:pPr>
    </w:p>
    <w:p w:rsidR="007E390D" w:rsidRDefault="007E390D">
      <w:pPr>
        <w:pStyle w:val="BodyText"/>
        <w:spacing w:before="11"/>
        <w:rPr>
          <w:sz w:val="16"/>
        </w:rPr>
      </w:pPr>
    </w:p>
    <w:sectPr w:rsidR="007E390D">
      <w:pgSz w:w="12240" w:h="15840"/>
      <w:pgMar w:top="1500" w:right="360" w:bottom="1100" w:left="500" w:header="0" w:footer="9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6F3D" w:rsidRDefault="00206F3D">
      <w:r>
        <w:separator/>
      </w:r>
    </w:p>
  </w:endnote>
  <w:endnote w:type="continuationSeparator" w:id="0">
    <w:p w:rsidR="00206F3D" w:rsidRDefault="00206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0D" w:rsidRDefault="005D5E61">
    <w:pPr>
      <w:pStyle w:val="BodyText"/>
      <w:spacing w:line="14" w:lineRule="auto"/>
      <w:rPr>
        <w:sz w:val="14"/>
      </w:rPr>
    </w:pPr>
    <w:r>
      <w:rPr>
        <w:noProof/>
        <w:lang w:val="en-US"/>
      </w:rPr>
      <mc:AlternateContent>
        <mc:Choice Requires="wpg">
          <w:drawing>
            <wp:anchor distT="0" distB="0" distL="114300" distR="114300" simplePos="0" relativeHeight="487285248" behindDoc="1" locked="0" layoutInCell="1" allowOverlap="1">
              <wp:simplePos x="0" y="0"/>
              <wp:positionH relativeFrom="page">
                <wp:posOffset>462280</wp:posOffset>
              </wp:positionH>
              <wp:positionV relativeFrom="page">
                <wp:posOffset>9189085</wp:posOffset>
              </wp:positionV>
              <wp:extent cx="6847840" cy="64135"/>
              <wp:effectExtent l="0" t="0" r="0" b="0"/>
              <wp:wrapNone/>
              <wp:docPr id="1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7840" cy="64135"/>
                        <a:chOff x="728" y="14471"/>
                        <a:chExt cx="10784" cy="101"/>
                      </a:xfrm>
                    </wpg:grpSpPr>
                    <wps:wsp>
                      <wps:cNvPr id="20" name="Freeform 9"/>
                      <wps:cNvSpPr>
                        <a:spLocks/>
                      </wps:cNvSpPr>
                      <wps:spPr bwMode="auto">
                        <a:xfrm>
                          <a:off x="735" y="14478"/>
                          <a:ext cx="10769" cy="86"/>
                        </a:xfrm>
                        <a:custGeom>
                          <a:avLst/>
                          <a:gdLst>
                            <a:gd name="T0" fmla="+- 0 6120 735"/>
                            <a:gd name="T1" fmla="*/ T0 w 10769"/>
                            <a:gd name="T2" fmla="+- 0 14478 14478"/>
                            <a:gd name="T3" fmla="*/ 14478 h 86"/>
                            <a:gd name="T4" fmla="+- 0 735 735"/>
                            <a:gd name="T5" fmla="*/ T4 w 10769"/>
                            <a:gd name="T6" fmla="+- 0 14521 14478"/>
                            <a:gd name="T7" fmla="*/ 14521 h 86"/>
                            <a:gd name="T8" fmla="+- 0 6120 735"/>
                            <a:gd name="T9" fmla="*/ T8 w 10769"/>
                            <a:gd name="T10" fmla="+- 0 14564 14478"/>
                            <a:gd name="T11" fmla="*/ 14564 h 86"/>
                            <a:gd name="T12" fmla="+- 0 11504 735"/>
                            <a:gd name="T13" fmla="*/ T12 w 10769"/>
                            <a:gd name="T14" fmla="+- 0 14521 14478"/>
                            <a:gd name="T15" fmla="*/ 14521 h 86"/>
                            <a:gd name="T16" fmla="+- 0 6120 735"/>
                            <a:gd name="T17" fmla="*/ T16 w 10769"/>
                            <a:gd name="T18" fmla="+- 0 14478 14478"/>
                            <a:gd name="T19" fmla="*/ 14478 h 86"/>
                          </a:gdLst>
                          <a:ahLst/>
                          <a:cxnLst>
                            <a:cxn ang="0">
                              <a:pos x="T1" y="T3"/>
                            </a:cxn>
                            <a:cxn ang="0">
                              <a:pos x="T5" y="T7"/>
                            </a:cxn>
                            <a:cxn ang="0">
                              <a:pos x="T9" y="T11"/>
                            </a:cxn>
                            <a:cxn ang="0">
                              <a:pos x="T13" y="T15"/>
                            </a:cxn>
                            <a:cxn ang="0">
                              <a:pos x="T17" y="T19"/>
                            </a:cxn>
                          </a:cxnLst>
                          <a:rect l="0" t="0" r="r" b="b"/>
                          <a:pathLst>
                            <a:path w="10769" h="86">
                              <a:moveTo>
                                <a:pt x="5385" y="0"/>
                              </a:moveTo>
                              <a:lnTo>
                                <a:pt x="0" y="43"/>
                              </a:lnTo>
                              <a:lnTo>
                                <a:pt x="5385" y="86"/>
                              </a:lnTo>
                              <a:lnTo>
                                <a:pt x="10769" y="43"/>
                              </a:lnTo>
                              <a:lnTo>
                                <a:pt x="53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8"/>
                      <wps:cNvSpPr>
                        <a:spLocks/>
                      </wps:cNvSpPr>
                      <wps:spPr bwMode="auto">
                        <a:xfrm>
                          <a:off x="735" y="14478"/>
                          <a:ext cx="10769" cy="86"/>
                        </a:xfrm>
                        <a:custGeom>
                          <a:avLst/>
                          <a:gdLst>
                            <a:gd name="T0" fmla="+- 0 6120 735"/>
                            <a:gd name="T1" fmla="*/ T0 w 10769"/>
                            <a:gd name="T2" fmla="+- 0 14478 14478"/>
                            <a:gd name="T3" fmla="*/ 14478 h 86"/>
                            <a:gd name="T4" fmla="+- 0 735 735"/>
                            <a:gd name="T5" fmla="*/ T4 w 10769"/>
                            <a:gd name="T6" fmla="+- 0 14521 14478"/>
                            <a:gd name="T7" fmla="*/ 14521 h 86"/>
                            <a:gd name="T8" fmla="+- 0 6120 735"/>
                            <a:gd name="T9" fmla="*/ T8 w 10769"/>
                            <a:gd name="T10" fmla="+- 0 14564 14478"/>
                            <a:gd name="T11" fmla="*/ 14564 h 86"/>
                            <a:gd name="T12" fmla="+- 0 11504 735"/>
                            <a:gd name="T13" fmla="*/ T12 w 10769"/>
                            <a:gd name="T14" fmla="+- 0 14521 14478"/>
                            <a:gd name="T15" fmla="*/ 14521 h 86"/>
                            <a:gd name="T16" fmla="+- 0 6120 735"/>
                            <a:gd name="T17" fmla="*/ T16 w 10769"/>
                            <a:gd name="T18" fmla="+- 0 14478 14478"/>
                            <a:gd name="T19" fmla="*/ 14478 h 86"/>
                          </a:gdLst>
                          <a:ahLst/>
                          <a:cxnLst>
                            <a:cxn ang="0">
                              <a:pos x="T1" y="T3"/>
                            </a:cxn>
                            <a:cxn ang="0">
                              <a:pos x="T5" y="T7"/>
                            </a:cxn>
                            <a:cxn ang="0">
                              <a:pos x="T9" y="T11"/>
                            </a:cxn>
                            <a:cxn ang="0">
                              <a:pos x="T13" y="T15"/>
                            </a:cxn>
                            <a:cxn ang="0">
                              <a:pos x="T17" y="T19"/>
                            </a:cxn>
                          </a:cxnLst>
                          <a:rect l="0" t="0" r="r" b="b"/>
                          <a:pathLst>
                            <a:path w="10769" h="86">
                              <a:moveTo>
                                <a:pt x="5385" y="0"/>
                              </a:moveTo>
                              <a:lnTo>
                                <a:pt x="0" y="43"/>
                              </a:lnTo>
                              <a:lnTo>
                                <a:pt x="5385" y="86"/>
                              </a:lnTo>
                              <a:lnTo>
                                <a:pt x="10769" y="43"/>
                              </a:lnTo>
                              <a:lnTo>
                                <a:pt x="538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7E4C1" id="Group 7" o:spid="_x0000_s1026" style="position:absolute;margin-left:36.4pt;margin-top:723.55pt;width:539.2pt;height:5.05pt;z-index:-16031232;mso-position-horizontal-relative:page;mso-position-vertical-relative:page" coordorigin="728,14471" coordsize="1078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">
              <v:shape id="Freeform 9" o:spid="_x0000_s1027" style="position:absolute;left:735;top:14478;width:10769;height:86;visibility:visible;mso-wrap-style:square;v-text-anchor:top" coordsize="1076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ZfcEA&#10;AADbAAAADwAAAGRycy9kb3ducmV2LnhtbERPyWrDMBC9B/IPYgK9JXJ96OJECaVgKLSl2Oklt0Ga&#10;2E6skbHkJX8fHQo9Pt6+O8y2FSP1vnGs4HGTgCDWzjRcKfg95usXED4gG2wdk4IbeTjsl4sdZsZN&#10;XNBYhkrEEPYZKqhD6DIpva7Jot+4jjhyZ9dbDBH2lTQ9TjHctjJNkidpseHYUGNH7zXpazlYBbnE&#10;n9PQfl6uhf62xeuzPn6NXqmH1fy2BRFoDv/iP/eHUZDG9fFL/AFyf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AGX3BAAAA2wAAAA8AAAAAAAAAAAAAAAAAmAIAAGRycy9kb3du&#10;cmV2LnhtbFBLBQYAAAAABAAEAPUAAACGAwAAAAA=&#10;" path="m5385,l,43,5385,86,10769,43,5385,xe" fillcolor="black" stroked="f">
                <v:path arrowok="t" o:connecttype="custom" o:connectlocs="5385,14478;0,14521;5385,14564;10769,14521;5385,14478" o:connectangles="0,0,0,0,0"/>
              </v:shape>
              <v:shape id="Freeform 8" o:spid="_x0000_s1028" style="position:absolute;left:735;top:14478;width:10769;height:86;visibility:visible;mso-wrap-style:square;v-text-anchor:top" coordsize="1076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tcQA&#10;AADbAAAADwAAAGRycy9kb3ducmV2LnhtbESPS2/CMBCE75X4D9YicStOOPBIMYi3QIJD6eO8jbdJ&#10;RLyOYkPCv8dIlXoczcw3mum8NaW4Ue0KywrifgSCOLW64EzB58f2dQzCeWSNpWVScCcH81nnZYqJ&#10;tg2/0+3sMxEg7BJUkHtfJVK6NCeDrm8r4uD92tqgD7LOpK6xCXBTykEUDaXBgsNCjhWtckov56tR&#10;MDodhkfTNNt4/VX9bNzyu8gmO6V63XbxBsJT6//Df+29VjCI4f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jbXEAAAA2wAAAA8AAAAAAAAAAAAAAAAAmAIAAGRycy9k&#10;b3ducmV2LnhtbFBLBQYAAAAABAAEAPUAAACJAwAAAAA=&#10;" path="m5385,l,43,5385,86,10769,43,5385,xe" filled="f">
                <v:path arrowok="t" o:connecttype="custom" o:connectlocs="5385,14478;0,14521;5385,14564;10769,14521;5385,14478" o:connectangles="0,0,0,0,0"/>
              </v:shape>
              <w10:wrap anchorx="page" anchory="page"/>
            </v:group>
          </w:pict>
        </mc:Fallback>
      </mc:AlternateContent>
    </w:r>
    <w:r>
      <w:rPr>
        <w:noProof/>
        <w:lang w:val="en-US"/>
      </w:rPr>
      <mc:AlternateContent>
        <mc:Choice Requires="wps">
          <w:drawing>
            <wp:anchor distT="0" distB="0" distL="114300" distR="114300" simplePos="0" relativeHeight="487285760" behindDoc="1" locked="0" layoutInCell="1" allowOverlap="1">
              <wp:simplePos x="0" y="0"/>
              <wp:positionH relativeFrom="page">
                <wp:posOffset>3776980</wp:posOffset>
              </wp:positionH>
              <wp:positionV relativeFrom="page">
                <wp:posOffset>9284970</wp:posOffset>
              </wp:positionV>
              <wp:extent cx="219710" cy="165735"/>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90D" w:rsidRDefault="00DA782C">
                          <w:pPr>
                            <w:spacing w:line="245" w:lineRule="exact"/>
                            <w:ind w:left="60"/>
                          </w:pPr>
                          <w:r>
                            <w:fldChar w:fldCharType="begin"/>
                          </w:r>
                          <w:r>
                            <w:instrText xml:space="preserve"> PAGE </w:instrText>
                          </w:r>
                          <w:r>
                            <w:fldChar w:fldCharType="separate"/>
                          </w:r>
                          <w:r w:rsidR="00F56F31">
                            <w:rPr>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97.4pt;margin-top:731.1pt;width:17.3pt;height:13.05pt;z-index:-1603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ORqwIAAKk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" filled="f" stroked="f">
              <v:textbox inset="0,0,0,0">
                <w:txbxContent>
                  <w:p w:rsidR="007E390D" w:rsidRDefault="00DA782C">
                    <w:pPr>
                      <w:spacing w:line="245" w:lineRule="exact"/>
                      <w:ind w:left="60"/>
                    </w:pPr>
                    <w:r>
                      <w:fldChar w:fldCharType="begin"/>
                    </w:r>
                    <w:r>
                      <w:instrText xml:space="preserve"> PAGE </w:instrText>
                    </w:r>
                    <w:r>
                      <w:fldChar w:fldCharType="separate"/>
                    </w:r>
                    <w:r w:rsidR="00F56F31">
                      <w:rPr>
                        <w:noProof/>
                      </w:rPr>
                      <w:t>19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0D" w:rsidRDefault="005D5E61">
    <w:pPr>
      <w:pStyle w:val="BodyText"/>
      <w:spacing w:line="14" w:lineRule="auto"/>
      <w:rPr>
        <w:sz w:val="20"/>
      </w:rPr>
    </w:pPr>
    <w:r>
      <w:rPr>
        <w:noProof/>
        <w:lang w:val="en-US"/>
      </w:rPr>
      <mc:AlternateContent>
        <mc:Choice Requires="wps">
          <w:drawing>
            <wp:anchor distT="0" distB="0" distL="114300" distR="114300" simplePos="0" relativeHeight="487286272" behindDoc="1" locked="0" layoutInCell="1" allowOverlap="1">
              <wp:simplePos x="0" y="0"/>
              <wp:positionH relativeFrom="page">
                <wp:posOffset>3776980</wp:posOffset>
              </wp:positionH>
              <wp:positionV relativeFrom="page">
                <wp:posOffset>9284970</wp:posOffset>
              </wp:positionV>
              <wp:extent cx="219710" cy="165735"/>
              <wp:effectExtent l="0" t="0" r="0" b="0"/>
              <wp:wrapNone/>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90D" w:rsidRDefault="00DA782C">
                          <w:pPr>
                            <w:spacing w:line="245" w:lineRule="exact"/>
                            <w:ind w:left="60"/>
                          </w:pPr>
                          <w:r>
                            <w:fldChar w:fldCharType="begin"/>
                          </w:r>
                          <w:r>
                            <w:instrText xml:space="preserve"> PAGE </w:instrText>
                          </w:r>
                          <w:r>
                            <w:fldChar w:fldCharType="separate"/>
                          </w:r>
                          <w:r w:rsidR="00F56F31">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7" type="#_x0000_t202" style="position:absolute;margin-left:297.4pt;margin-top:731.1pt;width:17.3pt;height:13.05pt;z-index:-1603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0sQIAALA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" filled="f" stroked="f">
              <v:textbox inset="0,0,0,0">
                <w:txbxContent>
                  <w:p w:rsidR="007E390D" w:rsidRDefault="00DA782C">
                    <w:pPr>
                      <w:spacing w:line="245" w:lineRule="exact"/>
                      <w:ind w:left="60"/>
                    </w:pPr>
                    <w:r>
                      <w:fldChar w:fldCharType="begin"/>
                    </w:r>
                    <w:r>
                      <w:instrText xml:space="preserve"> PAGE </w:instrText>
                    </w:r>
                    <w:r>
                      <w:fldChar w:fldCharType="separate"/>
                    </w:r>
                    <w:r w:rsidR="00F56F31">
                      <w:rPr>
                        <w:noProof/>
                      </w:rPr>
                      <w:t>20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0D" w:rsidRDefault="005D5E61">
    <w:pPr>
      <w:pStyle w:val="BodyText"/>
      <w:spacing w:line="14" w:lineRule="auto"/>
      <w:rPr>
        <w:sz w:val="14"/>
      </w:rPr>
    </w:pPr>
    <w:r>
      <w:rPr>
        <w:noProof/>
        <w:lang w:val="en-US"/>
      </w:rPr>
      <mc:AlternateContent>
        <mc:Choice Requires="wpg">
          <w:drawing>
            <wp:anchor distT="0" distB="0" distL="114300" distR="114300" simplePos="0" relativeHeight="487286784" behindDoc="1" locked="0" layoutInCell="1" allowOverlap="1">
              <wp:simplePos x="0" y="0"/>
              <wp:positionH relativeFrom="page">
                <wp:posOffset>462280</wp:posOffset>
              </wp:positionH>
              <wp:positionV relativeFrom="page">
                <wp:posOffset>9189085</wp:posOffset>
              </wp:positionV>
              <wp:extent cx="6847840" cy="64135"/>
              <wp:effectExtent l="0"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7840" cy="64135"/>
                        <a:chOff x="728" y="14471"/>
                        <a:chExt cx="10784" cy="101"/>
                      </a:xfrm>
                    </wpg:grpSpPr>
                    <wps:wsp>
                      <wps:cNvPr id="14" name="Freeform 4"/>
                      <wps:cNvSpPr>
                        <a:spLocks/>
                      </wps:cNvSpPr>
                      <wps:spPr bwMode="auto">
                        <a:xfrm>
                          <a:off x="735" y="14478"/>
                          <a:ext cx="10769" cy="86"/>
                        </a:xfrm>
                        <a:custGeom>
                          <a:avLst/>
                          <a:gdLst>
                            <a:gd name="T0" fmla="+- 0 6120 735"/>
                            <a:gd name="T1" fmla="*/ T0 w 10769"/>
                            <a:gd name="T2" fmla="+- 0 14478 14478"/>
                            <a:gd name="T3" fmla="*/ 14478 h 86"/>
                            <a:gd name="T4" fmla="+- 0 735 735"/>
                            <a:gd name="T5" fmla="*/ T4 w 10769"/>
                            <a:gd name="T6" fmla="+- 0 14521 14478"/>
                            <a:gd name="T7" fmla="*/ 14521 h 86"/>
                            <a:gd name="T8" fmla="+- 0 6120 735"/>
                            <a:gd name="T9" fmla="*/ T8 w 10769"/>
                            <a:gd name="T10" fmla="+- 0 14564 14478"/>
                            <a:gd name="T11" fmla="*/ 14564 h 86"/>
                            <a:gd name="T12" fmla="+- 0 11504 735"/>
                            <a:gd name="T13" fmla="*/ T12 w 10769"/>
                            <a:gd name="T14" fmla="+- 0 14521 14478"/>
                            <a:gd name="T15" fmla="*/ 14521 h 86"/>
                            <a:gd name="T16" fmla="+- 0 6120 735"/>
                            <a:gd name="T17" fmla="*/ T16 w 10769"/>
                            <a:gd name="T18" fmla="+- 0 14478 14478"/>
                            <a:gd name="T19" fmla="*/ 14478 h 86"/>
                          </a:gdLst>
                          <a:ahLst/>
                          <a:cxnLst>
                            <a:cxn ang="0">
                              <a:pos x="T1" y="T3"/>
                            </a:cxn>
                            <a:cxn ang="0">
                              <a:pos x="T5" y="T7"/>
                            </a:cxn>
                            <a:cxn ang="0">
                              <a:pos x="T9" y="T11"/>
                            </a:cxn>
                            <a:cxn ang="0">
                              <a:pos x="T13" y="T15"/>
                            </a:cxn>
                            <a:cxn ang="0">
                              <a:pos x="T17" y="T19"/>
                            </a:cxn>
                          </a:cxnLst>
                          <a:rect l="0" t="0" r="r" b="b"/>
                          <a:pathLst>
                            <a:path w="10769" h="86">
                              <a:moveTo>
                                <a:pt x="5385" y="0"/>
                              </a:moveTo>
                              <a:lnTo>
                                <a:pt x="0" y="43"/>
                              </a:lnTo>
                              <a:lnTo>
                                <a:pt x="5385" y="86"/>
                              </a:lnTo>
                              <a:lnTo>
                                <a:pt x="10769" y="43"/>
                              </a:lnTo>
                              <a:lnTo>
                                <a:pt x="53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3"/>
                      <wps:cNvSpPr>
                        <a:spLocks/>
                      </wps:cNvSpPr>
                      <wps:spPr bwMode="auto">
                        <a:xfrm>
                          <a:off x="735" y="14478"/>
                          <a:ext cx="10769" cy="86"/>
                        </a:xfrm>
                        <a:custGeom>
                          <a:avLst/>
                          <a:gdLst>
                            <a:gd name="T0" fmla="+- 0 6120 735"/>
                            <a:gd name="T1" fmla="*/ T0 w 10769"/>
                            <a:gd name="T2" fmla="+- 0 14478 14478"/>
                            <a:gd name="T3" fmla="*/ 14478 h 86"/>
                            <a:gd name="T4" fmla="+- 0 735 735"/>
                            <a:gd name="T5" fmla="*/ T4 w 10769"/>
                            <a:gd name="T6" fmla="+- 0 14521 14478"/>
                            <a:gd name="T7" fmla="*/ 14521 h 86"/>
                            <a:gd name="T8" fmla="+- 0 6120 735"/>
                            <a:gd name="T9" fmla="*/ T8 w 10769"/>
                            <a:gd name="T10" fmla="+- 0 14564 14478"/>
                            <a:gd name="T11" fmla="*/ 14564 h 86"/>
                            <a:gd name="T12" fmla="+- 0 11504 735"/>
                            <a:gd name="T13" fmla="*/ T12 w 10769"/>
                            <a:gd name="T14" fmla="+- 0 14521 14478"/>
                            <a:gd name="T15" fmla="*/ 14521 h 86"/>
                            <a:gd name="T16" fmla="+- 0 6120 735"/>
                            <a:gd name="T17" fmla="*/ T16 w 10769"/>
                            <a:gd name="T18" fmla="+- 0 14478 14478"/>
                            <a:gd name="T19" fmla="*/ 14478 h 86"/>
                          </a:gdLst>
                          <a:ahLst/>
                          <a:cxnLst>
                            <a:cxn ang="0">
                              <a:pos x="T1" y="T3"/>
                            </a:cxn>
                            <a:cxn ang="0">
                              <a:pos x="T5" y="T7"/>
                            </a:cxn>
                            <a:cxn ang="0">
                              <a:pos x="T9" y="T11"/>
                            </a:cxn>
                            <a:cxn ang="0">
                              <a:pos x="T13" y="T15"/>
                            </a:cxn>
                            <a:cxn ang="0">
                              <a:pos x="T17" y="T19"/>
                            </a:cxn>
                          </a:cxnLst>
                          <a:rect l="0" t="0" r="r" b="b"/>
                          <a:pathLst>
                            <a:path w="10769" h="86">
                              <a:moveTo>
                                <a:pt x="5385" y="0"/>
                              </a:moveTo>
                              <a:lnTo>
                                <a:pt x="0" y="43"/>
                              </a:lnTo>
                              <a:lnTo>
                                <a:pt x="5385" y="86"/>
                              </a:lnTo>
                              <a:lnTo>
                                <a:pt x="10769" y="43"/>
                              </a:lnTo>
                              <a:lnTo>
                                <a:pt x="538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67E2A" id="Group 2" o:spid="_x0000_s1026" style="position:absolute;margin-left:36.4pt;margin-top:723.55pt;width:539.2pt;height:5.05pt;z-index:-16029696;mso-position-horizontal-relative:page;mso-position-vertical-relative:page" coordorigin="728,14471" coordsize="1078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">
              <v:shape id="Freeform 4" o:spid="_x0000_s1027" style="position:absolute;left:735;top:14478;width:10769;height:86;visibility:visible;mso-wrap-style:square;v-text-anchor:top" coordsize="1076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Vw8IA&#10;AADbAAAADwAAAGRycy9kb3ducmV2LnhtbERPTWvCQBC9F/oflil4q5uKtDZmI6UgCFZK1Etvw+6Y&#10;pGZnQ3aN8d+7guBtHu9zssVgG9FT52vHCt7GCQhi7UzNpYL9bvk6A+EDssHGMSm4kIdF/vyUYWrc&#10;mQvqt6EUMYR9igqqENpUSq8rsujHriWO3MF1FkOEXSlNh+cYbhs5SZJ3abHm2FBhS98V6eP2ZBUs&#10;Jf7+nZr1/7HQG1t8fujdT++VGr0MX3MQgYbwEN/dKxPnT+H2SzxA5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XDwgAAANsAAAAPAAAAAAAAAAAAAAAAAJgCAABkcnMvZG93&#10;bnJldi54bWxQSwUGAAAAAAQABAD1AAAAhwMAAAAA&#10;" path="m5385,l,43,5385,86,10769,43,5385,xe" fillcolor="black" stroked="f">
                <v:path arrowok="t" o:connecttype="custom" o:connectlocs="5385,14478;0,14521;5385,14564;10769,14521;5385,14478" o:connectangles="0,0,0,0,0"/>
              </v:shape>
              <v:shape id="Freeform 3" o:spid="_x0000_s1028" style="position:absolute;left:735;top:14478;width:10769;height:86;visibility:visible;mso-wrap-style:square;v-text-anchor:top" coordsize="1076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ffMMA&#10;AADbAAAADwAAAGRycy9kb3ducmV2LnhtbERPTU/CQBC9k/AfNkPiDbblULCwNIJCNIGDKJ7H7tg2&#10;dGeb7krrv3dJSLjNy/ucZdabWlyodZVlBfEkAkGcW11xoeDzYzueg3AeWWNtmRT8kYNsNRwsMdW2&#10;43e6HH0hQgi7FBWU3jeplC4vyaCb2IY4cD+2NegDbAupW+xCuKnlNIoSabDi0FBiQ5uS8vPx1yiY&#10;Hd6Svem6bfx8ar5f3PqrKh53Sj2M+qcFCE+9v4tv7lcd5idw/SU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fffMMAAADbAAAADwAAAAAAAAAAAAAAAACYAgAAZHJzL2Rv&#10;d25yZXYueG1sUEsFBgAAAAAEAAQA9QAAAIgDAAAAAA==&#10;" path="m5385,l,43,5385,86,10769,43,5385,xe" filled="f">
                <v:path arrowok="t" o:connecttype="custom" o:connectlocs="5385,14478;0,14521;5385,14564;10769,14521;5385,14478" o:connectangles="0,0,0,0,0"/>
              </v:shape>
              <w10:wrap anchorx="page" anchory="page"/>
            </v:group>
          </w:pict>
        </mc:Fallback>
      </mc:AlternateContent>
    </w:r>
    <w:r>
      <w:rPr>
        <w:noProof/>
        <w:lang w:val="en-US"/>
      </w:rPr>
      <mc:AlternateContent>
        <mc:Choice Requires="wps">
          <w:drawing>
            <wp:anchor distT="0" distB="0" distL="114300" distR="114300" simplePos="0" relativeHeight="487287296" behindDoc="1" locked="0" layoutInCell="1" allowOverlap="1">
              <wp:simplePos x="0" y="0"/>
              <wp:positionH relativeFrom="page">
                <wp:posOffset>3776980</wp:posOffset>
              </wp:positionH>
              <wp:positionV relativeFrom="page">
                <wp:posOffset>9284970</wp:posOffset>
              </wp:positionV>
              <wp:extent cx="219710" cy="165735"/>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390D" w:rsidRDefault="00DA782C">
                          <w:pPr>
                            <w:spacing w:line="245" w:lineRule="exact"/>
                            <w:ind w:left="60"/>
                          </w:pPr>
                          <w:r>
                            <w:fldChar w:fldCharType="begin"/>
                          </w:r>
                          <w:r>
                            <w:instrText xml:space="preserve"> PAGE </w:instrText>
                          </w:r>
                          <w:r>
                            <w:fldChar w:fldCharType="separate"/>
                          </w:r>
                          <w:r w:rsidR="00F56F31">
                            <w:rPr>
                              <w:noProof/>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97.4pt;margin-top:731.1pt;width:17.3pt;height:13.05pt;z-index:-1602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" filled="f" stroked="f">
              <v:textbox inset="0,0,0,0">
                <w:txbxContent>
                  <w:p w:rsidR="007E390D" w:rsidRDefault="00DA782C">
                    <w:pPr>
                      <w:spacing w:line="245" w:lineRule="exact"/>
                      <w:ind w:left="60"/>
                    </w:pPr>
                    <w:r>
                      <w:fldChar w:fldCharType="begin"/>
                    </w:r>
                    <w:r>
                      <w:instrText xml:space="preserve"> PAGE </w:instrText>
                    </w:r>
                    <w:r>
                      <w:fldChar w:fldCharType="separate"/>
                    </w:r>
                    <w:r w:rsidR="00F56F31">
                      <w:rPr>
                        <w:noProof/>
                      </w:rPr>
                      <w:t>23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6F3D" w:rsidRDefault="00206F3D">
      <w:r>
        <w:separator/>
      </w:r>
    </w:p>
  </w:footnote>
  <w:footnote w:type="continuationSeparator" w:id="0">
    <w:p w:rsidR="00206F3D" w:rsidRDefault="00206F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14156"/>
    <w:multiLevelType w:val="hybridMultilevel"/>
    <w:tmpl w:val="786E884A"/>
    <w:lvl w:ilvl="0" w:tplc="257C8186">
      <w:start w:val="1"/>
      <w:numFmt w:val="upperRoman"/>
      <w:lvlText w:val="%1."/>
      <w:lvlJc w:val="left"/>
      <w:pPr>
        <w:ind w:left="3177" w:hanging="336"/>
        <w:jc w:val="right"/>
      </w:pPr>
      <w:rPr>
        <w:rFonts w:hint="default"/>
        <w:b/>
        <w:bCs/>
        <w:spacing w:val="0"/>
        <w:w w:val="100"/>
        <w:lang w:val="fr-FR" w:eastAsia="en-US" w:bidi="ar-SA"/>
      </w:rPr>
    </w:lvl>
    <w:lvl w:ilvl="1" w:tplc="8558F408">
      <w:numFmt w:val="bullet"/>
      <w:lvlText w:val="•"/>
      <w:lvlJc w:val="left"/>
      <w:pPr>
        <w:ind w:left="4000" w:hanging="336"/>
      </w:pPr>
      <w:rPr>
        <w:rFonts w:hint="default"/>
        <w:lang w:val="fr-FR" w:eastAsia="en-US" w:bidi="ar-SA"/>
      </w:rPr>
    </w:lvl>
    <w:lvl w:ilvl="2" w:tplc="578AC1F4">
      <w:numFmt w:val="bullet"/>
      <w:lvlText w:val="•"/>
      <w:lvlJc w:val="left"/>
      <w:pPr>
        <w:ind w:left="4820" w:hanging="336"/>
      </w:pPr>
      <w:rPr>
        <w:rFonts w:hint="default"/>
        <w:lang w:val="fr-FR" w:eastAsia="en-US" w:bidi="ar-SA"/>
      </w:rPr>
    </w:lvl>
    <w:lvl w:ilvl="3" w:tplc="396C7546">
      <w:numFmt w:val="bullet"/>
      <w:lvlText w:val="•"/>
      <w:lvlJc w:val="left"/>
      <w:pPr>
        <w:ind w:left="5640" w:hanging="336"/>
      </w:pPr>
      <w:rPr>
        <w:rFonts w:hint="default"/>
        <w:lang w:val="fr-FR" w:eastAsia="en-US" w:bidi="ar-SA"/>
      </w:rPr>
    </w:lvl>
    <w:lvl w:ilvl="4" w:tplc="6A5839E8">
      <w:numFmt w:val="bullet"/>
      <w:lvlText w:val="•"/>
      <w:lvlJc w:val="left"/>
      <w:pPr>
        <w:ind w:left="6460" w:hanging="336"/>
      </w:pPr>
      <w:rPr>
        <w:rFonts w:hint="default"/>
        <w:lang w:val="fr-FR" w:eastAsia="en-US" w:bidi="ar-SA"/>
      </w:rPr>
    </w:lvl>
    <w:lvl w:ilvl="5" w:tplc="FB6A9C1C">
      <w:numFmt w:val="bullet"/>
      <w:lvlText w:val="•"/>
      <w:lvlJc w:val="left"/>
      <w:pPr>
        <w:ind w:left="7280" w:hanging="336"/>
      </w:pPr>
      <w:rPr>
        <w:rFonts w:hint="default"/>
        <w:lang w:val="fr-FR" w:eastAsia="en-US" w:bidi="ar-SA"/>
      </w:rPr>
    </w:lvl>
    <w:lvl w:ilvl="6" w:tplc="5D3098AE">
      <w:numFmt w:val="bullet"/>
      <w:lvlText w:val="•"/>
      <w:lvlJc w:val="left"/>
      <w:pPr>
        <w:ind w:left="8100" w:hanging="336"/>
      </w:pPr>
      <w:rPr>
        <w:rFonts w:hint="default"/>
        <w:lang w:val="fr-FR" w:eastAsia="en-US" w:bidi="ar-SA"/>
      </w:rPr>
    </w:lvl>
    <w:lvl w:ilvl="7" w:tplc="BF20DDE8">
      <w:numFmt w:val="bullet"/>
      <w:lvlText w:val="•"/>
      <w:lvlJc w:val="left"/>
      <w:pPr>
        <w:ind w:left="8920" w:hanging="336"/>
      </w:pPr>
      <w:rPr>
        <w:rFonts w:hint="default"/>
        <w:lang w:val="fr-FR" w:eastAsia="en-US" w:bidi="ar-SA"/>
      </w:rPr>
    </w:lvl>
    <w:lvl w:ilvl="8" w:tplc="CE60CADC">
      <w:numFmt w:val="bullet"/>
      <w:lvlText w:val="•"/>
      <w:lvlJc w:val="left"/>
      <w:pPr>
        <w:ind w:left="9740" w:hanging="336"/>
      </w:pPr>
      <w:rPr>
        <w:rFonts w:hint="default"/>
        <w:lang w:val="fr-FR" w:eastAsia="en-US" w:bidi="ar-SA"/>
      </w:rPr>
    </w:lvl>
  </w:abstractNum>
  <w:abstractNum w:abstractNumId="1" w15:restartNumberingAfterBreak="0">
    <w:nsid w:val="08473F84"/>
    <w:multiLevelType w:val="hybridMultilevel"/>
    <w:tmpl w:val="D082C2A0"/>
    <w:lvl w:ilvl="0" w:tplc="E7C40704">
      <w:start w:val="1"/>
      <w:numFmt w:val="lowerLetter"/>
      <w:lvlText w:val="%1."/>
      <w:lvlJc w:val="left"/>
      <w:pPr>
        <w:ind w:left="880" w:hanging="443"/>
      </w:pPr>
      <w:rPr>
        <w:rFonts w:ascii="Arial MT" w:eastAsia="Arial MT" w:hAnsi="Arial MT" w:cs="Arial MT" w:hint="default"/>
        <w:spacing w:val="-1"/>
        <w:w w:val="100"/>
        <w:sz w:val="22"/>
        <w:szCs w:val="22"/>
        <w:lang w:val="fr-FR" w:eastAsia="en-US" w:bidi="ar-SA"/>
      </w:rPr>
    </w:lvl>
    <w:lvl w:ilvl="1" w:tplc="70FABE76">
      <w:numFmt w:val="bullet"/>
      <w:lvlText w:val="•"/>
      <w:lvlJc w:val="left"/>
      <w:pPr>
        <w:ind w:left="1930" w:hanging="443"/>
      </w:pPr>
      <w:rPr>
        <w:rFonts w:hint="default"/>
        <w:lang w:val="fr-FR" w:eastAsia="en-US" w:bidi="ar-SA"/>
      </w:rPr>
    </w:lvl>
    <w:lvl w:ilvl="2" w:tplc="29448804">
      <w:numFmt w:val="bullet"/>
      <w:lvlText w:val="•"/>
      <w:lvlJc w:val="left"/>
      <w:pPr>
        <w:ind w:left="2980" w:hanging="443"/>
      </w:pPr>
      <w:rPr>
        <w:rFonts w:hint="default"/>
        <w:lang w:val="fr-FR" w:eastAsia="en-US" w:bidi="ar-SA"/>
      </w:rPr>
    </w:lvl>
    <w:lvl w:ilvl="3" w:tplc="7E423868">
      <w:numFmt w:val="bullet"/>
      <w:lvlText w:val="•"/>
      <w:lvlJc w:val="left"/>
      <w:pPr>
        <w:ind w:left="4030" w:hanging="443"/>
      </w:pPr>
      <w:rPr>
        <w:rFonts w:hint="default"/>
        <w:lang w:val="fr-FR" w:eastAsia="en-US" w:bidi="ar-SA"/>
      </w:rPr>
    </w:lvl>
    <w:lvl w:ilvl="4" w:tplc="667C3056">
      <w:numFmt w:val="bullet"/>
      <w:lvlText w:val="•"/>
      <w:lvlJc w:val="left"/>
      <w:pPr>
        <w:ind w:left="5080" w:hanging="443"/>
      </w:pPr>
      <w:rPr>
        <w:rFonts w:hint="default"/>
        <w:lang w:val="fr-FR" w:eastAsia="en-US" w:bidi="ar-SA"/>
      </w:rPr>
    </w:lvl>
    <w:lvl w:ilvl="5" w:tplc="C60E8B00">
      <w:numFmt w:val="bullet"/>
      <w:lvlText w:val="•"/>
      <w:lvlJc w:val="left"/>
      <w:pPr>
        <w:ind w:left="6130" w:hanging="443"/>
      </w:pPr>
      <w:rPr>
        <w:rFonts w:hint="default"/>
        <w:lang w:val="fr-FR" w:eastAsia="en-US" w:bidi="ar-SA"/>
      </w:rPr>
    </w:lvl>
    <w:lvl w:ilvl="6" w:tplc="0D8AB6EE">
      <w:numFmt w:val="bullet"/>
      <w:lvlText w:val="•"/>
      <w:lvlJc w:val="left"/>
      <w:pPr>
        <w:ind w:left="7180" w:hanging="443"/>
      </w:pPr>
      <w:rPr>
        <w:rFonts w:hint="default"/>
        <w:lang w:val="fr-FR" w:eastAsia="en-US" w:bidi="ar-SA"/>
      </w:rPr>
    </w:lvl>
    <w:lvl w:ilvl="7" w:tplc="730028D2">
      <w:numFmt w:val="bullet"/>
      <w:lvlText w:val="•"/>
      <w:lvlJc w:val="left"/>
      <w:pPr>
        <w:ind w:left="8230" w:hanging="443"/>
      </w:pPr>
      <w:rPr>
        <w:rFonts w:hint="default"/>
        <w:lang w:val="fr-FR" w:eastAsia="en-US" w:bidi="ar-SA"/>
      </w:rPr>
    </w:lvl>
    <w:lvl w:ilvl="8" w:tplc="7B10730E">
      <w:numFmt w:val="bullet"/>
      <w:lvlText w:val="•"/>
      <w:lvlJc w:val="left"/>
      <w:pPr>
        <w:ind w:left="9280" w:hanging="443"/>
      </w:pPr>
      <w:rPr>
        <w:rFonts w:hint="default"/>
        <w:lang w:val="fr-FR" w:eastAsia="en-US" w:bidi="ar-SA"/>
      </w:rPr>
    </w:lvl>
  </w:abstractNum>
  <w:abstractNum w:abstractNumId="2" w15:restartNumberingAfterBreak="0">
    <w:nsid w:val="12AF6A85"/>
    <w:multiLevelType w:val="hybridMultilevel"/>
    <w:tmpl w:val="A2A62E84"/>
    <w:lvl w:ilvl="0" w:tplc="000A01BE">
      <w:start w:val="1"/>
      <w:numFmt w:val="lowerLetter"/>
      <w:lvlText w:val="%1."/>
      <w:lvlJc w:val="left"/>
      <w:pPr>
        <w:ind w:left="880" w:hanging="443"/>
      </w:pPr>
      <w:rPr>
        <w:rFonts w:ascii="Arial MT" w:eastAsia="Arial MT" w:hAnsi="Arial MT" w:cs="Arial MT" w:hint="default"/>
        <w:spacing w:val="-1"/>
        <w:w w:val="100"/>
        <w:sz w:val="22"/>
        <w:szCs w:val="22"/>
        <w:lang w:val="fr-FR" w:eastAsia="en-US" w:bidi="ar-SA"/>
      </w:rPr>
    </w:lvl>
    <w:lvl w:ilvl="1" w:tplc="1F1E1C9A">
      <w:numFmt w:val="bullet"/>
      <w:lvlText w:val="•"/>
      <w:lvlJc w:val="left"/>
      <w:pPr>
        <w:ind w:left="1930" w:hanging="443"/>
      </w:pPr>
      <w:rPr>
        <w:rFonts w:hint="default"/>
        <w:lang w:val="fr-FR" w:eastAsia="en-US" w:bidi="ar-SA"/>
      </w:rPr>
    </w:lvl>
    <w:lvl w:ilvl="2" w:tplc="C85E7294">
      <w:numFmt w:val="bullet"/>
      <w:lvlText w:val="•"/>
      <w:lvlJc w:val="left"/>
      <w:pPr>
        <w:ind w:left="2980" w:hanging="443"/>
      </w:pPr>
      <w:rPr>
        <w:rFonts w:hint="default"/>
        <w:lang w:val="fr-FR" w:eastAsia="en-US" w:bidi="ar-SA"/>
      </w:rPr>
    </w:lvl>
    <w:lvl w:ilvl="3" w:tplc="FD02FADA">
      <w:numFmt w:val="bullet"/>
      <w:lvlText w:val="•"/>
      <w:lvlJc w:val="left"/>
      <w:pPr>
        <w:ind w:left="4030" w:hanging="443"/>
      </w:pPr>
      <w:rPr>
        <w:rFonts w:hint="default"/>
        <w:lang w:val="fr-FR" w:eastAsia="en-US" w:bidi="ar-SA"/>
      </w:rPr>
    </w:lvl>
    <w:lvl w:ilvl="4" w:tplc="08D067D2">
      <w:numFmt w:val="bullet"/>
      <w:lvlText w:val="•"/>
      <w:lvlJc w:val="left"/>
      <w:pPr>
        <w:ind w:left="5080" w:hanging="443"/>
      </w:pPr>
      <w:rPr>
        <w:rFonts w:hint="default"/>
        <w:lang w:val="fr-FR" w:eastAsia="en-US" w:bidi="ar-SA"/>
      </w:rPr>
    </w:lvl>
    <w:lvl w:ilvl="5" w:tplc="74AEA456">
      <w:numFmt w:val="bullet"/>
      <w:lvlText w:val="•"/>
      <w:lvlJc w:val="left"/>
      <w:pPr>
        <w:ind w:left="6130" w:hanging="443"/>
      </w:pPr>
      <w:rPr>
        <w:rFonts w:hint="default"/>
        <w:lang w:val="fr-FR" w:eastAsia="en-US" w:bidi="ar-SA"/>
      </w:rPr>
    </w:lvl>
    <w:lvl w:ilvl="6" w:tplc="0CD6CC78">
      <w:numFmt w:val="bullet"/>
      <w:lvlText w:val="•"/>
      <w:lvlJc w:val="left"/>
      <w:pPr>
        <w:ind w:left="7180" w:hanging="443"/>
      </w:pPr>
      <w:rPr>
        <w:rFonts w:hint="default"/>
        <w:lang w:val="fr-FR" w:eastAsia="en-US" w:bidi="ar-SA"/>
      </w:rPr>
    </w:lvl>
    <w:lvl w:ilvl="7" w:tplc="D2A6CF5A">
      <w:numFmt w:val="bullet"/>
      <w:lvlText w:val="•"/>
      <w:lvlJc w:val="left"/>
      <w:pPr>
        <w:ind w:left="8230" w:hanging="443"/>
      </w:pPr>
      <w:rPr>
        <w:rFonts w:hint="default"/>
        <w:lang w:val="fr-FR" w:eastAsia="en-US" w:bidi="ar-SA"/>
      </w:rPr>
    </w:lvl>
    <w:lvl w:ilvl="8" w:tplc="6C5679EC">
      <w:numFmt w:val="bullet"/>
      <w:lvlText w:val="•"/>
      <w:lvlJc w:val="left"/>
      <w:pPr>
        <w:ind w:left="9280" w:hanging="443"/>
      </w:pPr>
      <w:rPr>
        <w:rFonts w:hint="default"/>
        <w:lang w:val="fr-FR" w:eastAsia="en-US" w:bidi="ar-SA"/>
      </w:rPr>
    </w:lvl>
  </w:abstractNum>
  <w:abstractNum w:abstractNumId="3" w15:restartNumberingAfterBreak="0">
    <w:nsid w:val="1CC72D9B"/>
    <w:multiLevelType w:val="hybridMultilevel"/>
    <w:tmpl w:val="B2AAD20C"/>
    <w:lvl w:ilvl="0" w:tplc="97FE9A54">
      <w:start w:val="1"/>
      <w:numFmt w:val="decimal"/>
      <w:lvlText w:val="%1)"/>
      <w:lvlJc w:val="left"/>
      <w:pPr>
        <w:ind w:left="880" w:hanging="443"/>
      </w:pPr>
      <w:rPr>
        <w:rFonts w:ascii="Arial MT" w:eastAsia="Arial MT" w:hAnsi="Arial MT" w:cs="Arial MT" w:hint="default"/>
        <w:spacing w:val="-1"/>
        <w:w w:val="100"/>
        <w:sz w:val="22"/>
        <w:szCs w:val="22"/>
        <w:lang w:val="fr-FR" w:eastAsia="en-US" w:bidi="ar-SA"/>
      </w:rPr>
    </w:lvl>
    <w:lvl w:ilvl="1" w:tplc="2F54F9EA">
      <w:numFmt w:val="bullet"/>
      <w:lvlText w:val="•"/>
      <w:lvlJc w:val="left"/>
      <w:pPr>
        <w:ind w:left="1930" w:hanging="443"/>
      </w:pPr>
      <w:rPr>
        <w:rFonts w:hint="default"/>
        <w:lang w:val="fr-FR" w:eastAsia="en-US" w:bidi="ar-SA"/>
      </w:rPr>
    </w:lvl>
    <w:lvl w:ilvl="2" w:tplc="22AA2EBA">
      <w:numFmt w:val="bullet"/>
      <w:lvlText w:val="•"/>
      <w:lvlJc w:val="left"/>
      <w:pPr>
        <w:ind w:left="2980" w:hanging="443"/>
      </w:pPr>
      <w:rPr>
        <w:rFonts w:hint="default"/>
        <w:lang w:val="fr-FR" w:eastAsia="en-US" w:bidi="ar-SA"/>
      </w:rPr>
    </w:lvl>
    <w:lvl w:ilvl="3" w:tplc="FD0407A4">
      <w:numFmt w:val="bullet"/>
      <w:lvlText w:val="•"/>
      <w:lvlJc w:val="left"/>
      <w:pPr>
        <w:ind w:left="4030" w:hanging="443"/>
      </w:pPr>
      <w:rPr>
        <w:rFonts w:hint="default"/>
        <w:lang w:val="fr-FR" w:eastAsia="en-US" w:bidi="ar-SA"/>
      </w:rPr>
    </w:lvl>
    <w:lvl w:ilvl="4" w:tplc="80966086">
      <w:numFmt w:val="bullet"/>
      <w:lvlText w:val="•"/>
      <w:lvlJc w:val="left"/>
      <w:pPr>
        <w:ind w:left="5080" w:hanging="443"/>
      </w:pPr>
      <w:rPr>
        <w:rFonts w:hint="default"/>
        <w:lang w:val="fr-FR" w:eastAsia="en-US" w:bidi="ar-SA"/>
      </w:rPr>
    </w:lvl>
    <w:lvl w:ilvl="5" w:tplc="8624922A">
      <w:numFmt w:val="bullet"/>
      <w:lvlText w:val="•"/>
      <w:lvlJc w:val="left"/>
      <w:pPr>
        <w:ind w:left="6130" w:hanging="443"/>
      </w:pPr>
      <w:rPr>
        <w:rFonts w:hint="default"/>
        <w:lang w:val="fr-FR" w:eastAsia="en-US" w:bidi="ar-SA"/>
      </w:rPr>
    </w:lvl>
    <w:lvl w:ilvl="6" w:tplc="BFA82ADE">
      <w:numFmt w:val="bullet"/>
      <w:lvlText w:val="•"/>
      <w:lvlJc w:val="left"/>
      <w:pPr>
        <w:ind w:left="7180" w:hanging="443"/>
      </w:pPr>
      <w:rPr>
        <w:rFonts w:hint="default"/>
        <w:lang w:val="fr-FR" w:eastAsia="en-US" w:bidi="ar-SA"/>
      </w:rPr>
    </w:lvl>
    <w:lvl w:ilvl="7" w:tplc="F8E61DF8">
      <w:numFmt w:val="bullet"/>
      <w:lvlText w:val="•"/>
      <w:lvlJc w:val="left"/>
      <w:pPr>
        <w:ind w:left="8230" w:hanging="443"/>
      </w:pPr>
      <w:rPr>
        <w:rFonts w:hint="default"/>
        <w:lang w:val="fr-FR" w:eastAsia="en-US" w:bidi="ar-SA"/>
      </w:rPr>
    </w:lvl>
    <w:lvl w:ilvl="8" w:tplc="F7A298CE">
      <w:numFmt w:val="bullet"/>
      <w:lvlText w:val="•"/>
      <w:lvlJc w:val="left"/>
      <w:pPr>
        <w:ind w:left="9280" w:hanging="443"/>
      </w:pPr>
      <w:rPr>
        <w:rFonts w:hint="default"/>
        <w:lang w:val="fr-FR" w:eastAsia="en-US" w:bidi="ar-SA"/>
      </w:rPr>
    </w:lvl>
  </w:abstractNum>
  <w:abstractNum w:abstractNumId="4" w15:restartNumberingAfterBreak="0">
    <w:nsid w:val="22556260"/>
    <w:multiLevelType w:val="hybridMultilevel"/>
    <w:tmpl w:val="786E884A"/>
    <w:lvl w:ilvl="0" w:tplc="257C8186">
      <w:start w:val="1"/>
      <w:numFmt w:val="upperRoman"/>
      <w:lvlText w:val="%1."/>
      <w:lvlJc w:val="left"/>
      <w:pPr>
        <w:ind w:left="3177" w:hanging="336"/>
        <w:jc w:val="right"/>
      </w:pPr>
      <w:rPr>
        <w:rFonts w:hint="default"/>
        <w:b/>
        <w:bCs/>
        <w:spacing w:val="0"/>
        <w:w w:val="100"/>
        <w:lang w:val="fr-FR" w:eastAsia="en-US" w:bidi="ar-SA"/>
      </w:rPr>
    </w:lvl>
    <w:lvl w:ilvl="1" w:tplc="8558F408">
      <w:numFmt w:val="bullet"/>
      <w:lvlText w:val="•"/>
      <w:lvlJc w:val="left"/>
      <w:pPr>
        <w:ind w:left="4000" w:hanging="336"/>
      </w:pPr>
      <w:rPr>
        <w:rFonts w:hint="default"/>
        <w:lang w:val="fr-FR" w:eastAsia="en-US" w:bidi="ar-SA"/>
      </w:rPr>
    </w:lvl>
    <w:lvl w:ilvl="2" w:tplc="578AC1F4">
      <w:numFmt w:val="bullet"/>
      <w:lvlText w:val="•"/>
      <w:lvlJc w:val="left"/>
      <w:pPr>
        <w:ind w:left="4820" w:hanging="336"/>
      </w:pPr>
      <w:rPr>
        <w:rFonts w:hint="default"/>
        <w:lang w:val="fr-FR" w:eastAsia="en-US" w:bidi="ar-SA"/>
      </w:rPr>
    </w:lvl>
    <w:lvl w:ilvl="3" w:tplc="396C7546">
      <w:numFmt w:val="bullet"/>
      <w:lvlText w:val="•"/>
      <w:lvlJc w:val="left"/>
      <w:pPr>
        <w:ind w:left="5640" w:hanging="336"/>
      </w:pPr>
      <w:rPr>
        <w:rFonts w:hint="default"/>
        <w:lang w:val="fr-FR" w:eastAsia="en-US" w:bidi="ar-SA"/>
      </w:rPr>
    </w:lvl>
    <w:lvl w:ilvl="4" w:tplc="6A5839E8">
      <w:numFmt w:val="bullet"/>
      <w:lvlText w:val="•"/>
      <w:lvlJc w:val="left"/>
      <w:pPr>
        <w:ind w:left="6460" w:hanging="336"/>
      </w:pPr>
      <w:rPr>
        <w:rFonts w:hint="default"/>
        <w:lang w:val="fr-FR" w:eastAsia="en-US" w:bidi="ar-SA"/>
      </w:rPr>
    </w:lvl>
    <w:lvl w:ilvl="5" w:tplc="FB6A9C1C">
      <w:numFmt w:val="bullet"/>
      <w:lvlText w:val="•"/>
      <w:lvlJc w:val="left"/>
      <w:pPr>
        <w:ind w:left="7280" w:hanging="336"/>
      </w:pPr>
      <w:rPr>
        <w:rFonts w:hint="default"/>
        <w:lang w:val="fr-FR" w:eastAsia="en-US" w:bidi="ar-SA"/>
      </w:rPr>
    </w:lvl>
    <w:lvl w:ilvl="6" w:tplc="5D3098AE">
      <w:numFmt w:val="bullet"/>
      <w:lvlText w:val="•"/>
      <w:lvlJc w:val="left"/>
      <w:pPr>
        <w:ind w:left="8100" w:hanging="336"/>
      </w:pPr>
      <w:rPr>
        <w:rFonts w:hint="default"/>
        <w:lang w:val="fr-FR" w:eastAsia="en-US" w:bidi="ar-SA"/>
      </w:rPr>
    </w:lvl>
    <w:lvl w:ilvl="7" w:tplc="BF20DDE8">
      <w:numFmt w:val="bullet"/>
      <w:lvlText w:val="•"/>
      <w:lvlJc w:val="left"/>
      <w:pPr>
        <w:ind w:left="8920" w:hanging="336"/>
      </w:pPr>
      <w:rPr>
        <w:rFonts w:hint="default"/>
        <w:lang w:val="fr-FR" w:eastAsia="en-US" w:bidi="ar-SA"/>
      </w:rPr>
    </w:lvl>
    <w:lvl w:ilvl="8" w:tplc="CE60CADC">
      <w:numFmt w:val="bullet"/>
      <w:lvlText w:val="•"/>
      <w:lvlJc w:val="left"/>
      <w:pPr>
        <w:ind w:left="9740" w:hanging="336"/>
      </w:pPr>
      <w:rPr>
        <w:rFonts w:hint="default"/>
        <w:lang w:val="fr-FR" w:eastAsia="en-US" w:bidi="ar-SA"/>
      </w:rPr>
    </w:lvl>
  </w:abstractNum>
  <w:abstractNum w:abstractNumId="5" w15:restartNumberingAfterBreak="0">
    <w:nsid w:val="27FE7E4D"/>
    <w:multiLevelType w:val="hybridMultilevel"/>
    <w:tmpl w:val="22D6E8C0"/>
    <w:lvl w:ilvl="0" w:tplc="A0AEADAC">
      <w:start w:val="1"/>
      <w:numFmt w:val="lowerLetter"/>
      <w:lvlText w:val="%1."/>
      <w:lvlJc w:val="left"/>
      <w:pPr>
        <w:ind w:left="830" w:hanging="443"/>
      </w:pPr>
      <w:rPr>
        <w:rFonts w:ascii="Arial MT" w:eastAsia="Arial MT" w:hAnsi="Arial MT" w:cs="Arial MT" w:hint="default"/>
        <w:spacing w:val="-1"/>
        <w:w w:val="100"/>
        <w:sz w:val="22"/>
        <w:szCs w:val="22"/>
        <w:lang w:val="fr-FR" w:eastAsia="en-US" w:bidi="ar-SA"/>
      </w:rPr>
    </w:lvl>
    <w:lvl w:ilvl="1" w:tplc="1C7E6EBC">
      <w:numFmt w:val="bullet"/>
      <w:lvlText w:val="•"/>
      <w:lvlJc w:val="left"/>
      <w:pPr>
        <w:ind w:left="1894" w:hanging="443"/>
      </w:pPr>
      <w:rPr>
        <w:rFonts w:hint="default"/>
        <w:lang w:val="fr-FR" w:eastAsia="en-US" w:bidi="ar-SA"/>
      </w:rPr>
    </w:lvl>
    <w:lvl w:ilvl="2" w:tplc="AFDC3A9E">
      <w:numFmt w:val="bullet"/>
      <w:lvlText w:val="•"/>
      <w:lvlJc w:val="left"/>
      <w:pPr>
        <w:ind w:left="2948" w:hanging="443"/>
      </w:pPr>
      <w:rPr>
        <w:rFonts w:hint="default"/>
        <w:lang w:val="fr-FR" w:eastAsia="en-US" w:bidi="ar-SA"/>
      </w:rPr>
    </w:lvl>
    <w:lvl w:ilvl="3" w:tplc="2DE28FFA">
      <w:numFmt w:val="bullet"/>
      <w:lvlText w:val="•"/>
      <w:lvlJc w:val="left"/>
      <w:pPr>
        <w:ind w:left="4002" w:hanging="443"/>
      </w:pPr>
      <w:rPr>
        <w:rFonts w:hint="default"/>
        <w:lang w:val="fr-FR" w:eastAsia="en-US" w:bidi="ar-SA"/>
      </w:rPr>
    </w:lvl>
    <w:lvl w:ilvl="4" w:tplc="0EF42662">
      <w:numFmt w:val="bullet"/>
      <w:lvlText w:val="•"/>
      <w:lvlJc w:val="left"/>
      <w:pPr>
        <w:ind w:left="5056" w:hanging="443"/>
      </w:pPr>
      <w:rPr>
        <w:rFonts w:hint="default"/>
        <w:lang w:val="fr-FR" w:eastAsia="en-US" w:bidi="ar-SA"/>
      </w:rPr>
    </w:lvl>
    <w:lvl w:ilvl="5" w:tplc="FF52A3C2">
      <w:numFmt w:val="bullet"/>
      <w:lvlText w:val="•"/>
      <w:lvlJc w:val="left"/>
      <w:pPr>
        <w:ind w:left="6110" w:hanging="443"/>
      </w:pPr>
      <w:rPr>
        <w:rFonts w:hint="default"/>
        <w:lang w:val="fr-FR" w:eastAsia="en-US" w:bidi="ar-SA"/>
      </w:rPr>
    </w:lvl>
    <w:lvl w:ilvl="6" w:tplc="ED4AE0E8">
      <w:numFmt w:val="bullet"/>
      <w:lvlText w:val="•"/>
      <w:lvlJc w:val="left"/>
      <w:pPr>
        <w:ind w:left="7164" w:hanging="443"/>
      </w:pPr>
      <w:rPr>
        <w:rFonts w:hint="default"/>
        <w:lang w:val="fr-FR" w:eastAsia="en-US" w:bidi="ar-SA"/>
      </w:rPr>
    </w:lvl>
    <w:lvl w:ilvl="7" w:tplc="A2E824A2">
      <w:numFmt w:val="bullet"/>
      <w:lvlText w:val="•"/>
      <w:lvlJc w:val="left"/>
      <w:pPr>
        <w:ind w:left="8218" w:hanging="443"/>
      </w:pPr>
      <w:rPr>
        <w:rFonts w:hint="default"/>
        <w:lang w:val="fr-FR" w:eastAsia="en-US" w:bidi="ar-SA"/>
      </w:rPr>
    </w:lvl>
    <w:lvl w:ilvl="8" w:tplc="AF20E238">
      <w:numFmt w:val="bullet"/>
      <w:lvlText w:val="•"/>
      <w:lvlJc w:val="left"/>
      <w:pPr>
        <w:ind w:left="9272" w:hanging="443"/>
      </w:pPr>
      <w:rPr>
        <w:rFonts w:hint="default"/>
        <w:lang w:val="fr-FR" w:eastAsia="en-US" w:bidi="ar-SA"/>
      </w:rPr>
    </w:lvl>
  </w:abstractNum>
  <w:abstractNum w:abstractNumId="6" w15:restartNumberingAfterBreak="0">
    <w:nsid w:val="39C85B39"/>
    <w:multiLevelType w:val="hybridMultilevel"/>
    <w:tmpl w:val="8A0C91C8"/>
    <w:lvl w:ilvl="0" w:tplc="28DE5170">
      <w:start w:val="1"/>
      <w:numFmt w:val="decimal"/>
      <w:lvlText w:val="%1)"/>
      <w:lvlJc w:val="left"/>
      <w:pPr>
        <w:ind w:left="1737" w:hanging="363"/>
      </w:pPr>
      <w:rPr>
        <w:rFonts w:ascii="Arial" w:eastAsia="Arial" w:hAnsi="Arial" w:cs="Arial" w:hint="default"/>
        <w:b/>
        <w:bCs/>
        <w:color w:val="1B2B68"/>
        <w:spacing w:val="-1"/>
        <w:w w:val="100"/>
        <w:sz w:val="28"/>
        <w:szCs w:val="28"/>
        <w:lang w:val="fr-FR" w:eastAsia="en-US" w:bidi="ar-SA"/>
      </w:rPr>
    </w:lvl>
    <w:lvl w:ilvl="1" w:tplc="B05C69EA">
      <w:start w:val="1"/>
      <w:numFmt w:val="lowerLetter"/>
      <w:lvlText w:val="%2."/>
      <w:lvlJc w:val="left"/>
      <w:pPr>
        <w:ind w:left="2457" w:hanging="363"/>
        <w:jc w:val="right"/>
      </w:pPr>
      <w:rPr>
        <w:rFonts w:ascii="Arial" w:eastAsia="Arial" w:hAnsi="Arial" w:cs="Arial" w:hint="default"/>
        <w:b/>
        <w:bCs/>
        <w:color w:val="1B2B68"/>
        <w:spacing w:val="-3"/>
        <w:w w:val="100"/>
        <w:sz w:val="28"/>
        <w:szCs w:val="28"/>
        <w:lang w:val="fr-FR" w:eastAsia="en-US" w:bidi="ar-SA"/>
      </w:rPr>
    </w:lvl>
    <w:lvl w:ilvl="2" w:tplc="C624075E">
      <w:numFmt w:val="bullet"/>
      <w:lvlText w:val=""/>
      <w:lvlJc w:val="left"/>
      <w:pPr>
        <w:ind w:left="3897" w:hanging="360"/>
      </w:pPr>
      <w:rPr>
        <w:rFonts w:ascii="Wingdings" w:eastAsia="Wingdings" w:hAnsi="Wingdings" w:cs="Wingdings" w:hint="default"/>
        <w:w w:val="98"/>
        <w:sz w:val="26"/>
        <w:szCs w:val="26"/>
        <w:lang w:val="fr-FR" w:eastAsia="en-US" w:bidi="ar-SA"/>
      </w:rPr>
    </w:lvl>
    <w:lvl w:ilvl="3" w:tplc="FFD66B38">
      <w:numFmt w:val="bullet"/>
      <w:lvlText w:val="•"/>
      <w:lvlJc w:val="left"/>
      <w:pPr>
        <w:ind w:left="4835" w:hanging="360"/>
      </w:pPr>
      <w:rPr>
        <w:rFonts w:hint="default"/>
        <w:lang w:val="fr-FR" w:eastAsia="en-US" w:bidi="ar-SA"/>
      </w:rPr>
    </w:lvl>
    <w:lvl w:ilvl="4" w:tplc="CA5240EC">
      <w:numFmt w:val="bullet"/>
      <w:lvlText w:val="•"/>
      <w:lvlJc w:val="left"/>
      <w:pPr>
        <w:ind w:left="5770" w:hanging="360"/>
      </w:pPr>
      <w:rPr>
        <w:rFonts w:hint="default"/>
        <w:lang w:val="fr-FR" w:eastAsia="en-US" w:bidi="ar-SA"/>
      </w:rPr>
    </w:lvl>
    <w:lvl w:ilvl="5" w:tplc="F800E12E">
      <w:numFmt w:val="bullet"/>
      <w:lvlText w:val="•"/>
      <w:lvlJc w:val="left"/>
      <w:pPr>
        <w:ind w:left="6705" w:hanging="360"/>
      </w:pPr>
      <w:rPr>
        <w:rFonts w:hint="default"/>
        <w:lang w:val="fr-FR" w:eastAsia="en-US" w:bidi="ar-SA"/>
      </w:rPr>
    </w:lvl>
    <w:lvl w:ilvl="6" w:tplc="1E8AE1EE">
      <w:numFmt w:val="bullet"/>
      <w:lvlText w:val="•"/>
      <w:lvlJc w:val="left"/>
      <w:pPr>
        <w:ind w:left="7640" w:hanging="360"/>
      </w:pPr>
      <w:rPr>
        <w:rFonts w:hint="default"/>
        <w:lang w:val="fr-FR" w:eastAsia="en-US" w:bidi="ar-SA"/>
      </w:rPr>
    </w:lvl>
    <w:lvl w:ilvl="7" w:tplc="1BB8B158">
      <w:numFmt w:val="bullet"/>
      <w:lvlText w:val="•"/>
      <w:lvlJc w:val="left"/>
      <w:pPr>
        <w:ind w:left="8575" w:hanging="360"/>
      </w:pPr>
      <w:rPr>
        <w:rFonts w:hint="default"/>
        <w:lang w:val="fr-FR" w:eastAsia="en-US" w:bidi="ar-SA"/>
      </w:rPr>
    </w:lvl>
    <w:lvl w:ilvl="8" w:tplc="F008E812">
      <w:numFmt w:val="bullet"/>
      <w:lvlText w:val="•"/>
      <w:lvlJc w:val="left"/>
      <w:pPr>
        <w:ind w:left="9510" w:hanging="360"/>
      </w:pPr>
      <w:rPr>
        <w:rFonts w:hint="default"/>
        <w:lang w:val="fr-FR" w:eastAsia="en-US" w:bidi="ar-SA"/>
      </w:rPr>
    </w:lvl>
  </w:abstractNum>
  <w:abstractNum w:abstractNumId="7" w15:restartNumberingAfterBreak="0">
    <w:nsid w:val="528A2CEE"/>
    <w:multiLevelType w:val="hybridMultilevel"/>
    <w:tmpl w:val="A71ED446"/>
    <w:lvl w:ilvl="0" w:tplc="1940296A">
      <w:numFmt w:val="bullet"/>
      <w:lvlText w:val=""/>
      <w:lvlJc w:val="left"/>
      <w:pPr>
        <w:ind w:left="3897" w:hanging="363"/>
      </w:pPr>
      <w:rPr>
        <w:rFonts w:ascii="Wingdings" w:eastAsia="Wingdings" w:hAnsi="Wingdings" w:cs="Wingdings" w:hint="default"/>
        <w:w w:val="98"/>
        <w:sz w:val="26"/>
        <w:szCs w:val="26"/>
        <w:lang w:val="fr-FR" w:eastAsia="en-US" w:bidi="ar-SA"/>
      </w:rPr>
    </w:lvl>
    <w:lvl w:ilvl="1" w:tplc="1B84F638">
      <w:numFmt w:val="bullet"/>
      <w:lvlText w:val="•"/>
      <w:lvlJc w:val="left"/>
      <w:pPr>
        <w:ind w:left="4648" w:hanging="363"/>
      </w:pPr>
      <w:rPr>
        <w:rFonts w:hint="default"/>
        <w:lang w:val="fr-FR" w:eastAsia="en-US" w:bidi="ar-SA"/>
      </w:rPr>
    </w:lvl>
    <w:lvl w:ilvl="2" w:tplc="67D00CF8">
      <w:numFmt w:val="bullet"/>
      <w:lvlText w:val="•"/>
      <w:lvlJc w:val="left"/>
      <w:pPr>
        <w:ind w:left="5396" w:hanging="363"/>
      </w:pPr>
      <w:rPr>
        <w:rFonts w:hint="default"/>
        <w:lang w:val="fr-FR" w:eastAsia="en-US" w:bidi="ar-SA"/>
      </w:rPr>
    </w:lvl>
    <w:lvl w:ilvl="3" w:tplc="F416813C">
      <w:numFmt w:val="bullet"/>
      <w:lvlText w:val="•"/>
      <w:lvlJc w:val="left"/>
      <w:pPr>
        <w:ind w:left="6144" w:hanging="363"/>
      </w:pPr>
      <w:rPr>
        <w:rFonts w:hint="default"/>
        <w:lang w:val="fr-FR" w:eastAsia="en-US" w:bidi="ar-SA"/>
      </w:rPr>
    </w:lvl>
    <w:lvl w:ilvl="4" w:tplc="5740A730">
      <w:numFmt w:val="bullet"/>
      <w:lvlText w:val="•"/>
      <w:lvlJc w:val="left"/>
      <w:pPr>
        <w:ind w:left="6892" w:hanging="363"/>
      </w:pPr>
      <w:rPr>
        <w:rFonts w:hint="default"/>
        <w:lang w:val="fr-FR" w:eastAsia="en-US" w:bidi="ar-SA"/>
      </w:rPr>
    </w:lvl>
    <w:lvl w:ilvl="5" w:tplc="7AFA6EC8">
      <w:numFmt w:val="bullet"/>
      <w:lvlText w:val="•"/>
      <w:lvlJc w:val="left"/>
      <w:pPr>
        <w:ind w:left="7640" w:hanging="363"/>
      </w:pPr>
      <w:rPr>
        <w:rFonts w:hint="default"/>
        <w:lang w:val="fr-FR" w:eastAsia="en-US" w:bidi="ar-SA"/>
      </w:rPr>
    </w:lvl>
    <w:lvl w:ilvl="6" w:tplc="4A6EE7A2">
      <w:numFmt w:val="bullet"/>
      <w:lvlText w:val="•"/>
      <w:lvlJc w:val="left"/>
      <w:pPr>
        <w:ind w:left="8388" w:hanging="363"/>
      </w:pPr>
      <w:rPr>
        <w:rFonts w:hint="default"/>
        <w:lang w:val="fr-FR" w:eastAsia="en-US" w:bidi="ar-SA"/>
      </w:rPr>
    </w:lvl>
    <w:lvl w:ilvl="7" w:tplc="C6926F94">
      <w:numFmt w:val="bullet"/>
      <w:lvlText w:val="•"/>
      <w:lvlJc w:val="left"/>
      <w:pPr>
        <w:ind w:left="9136" w:hanging="363"/>
      </w:pPr>
      <w:rPr>
        <w:rFonts w:hint="default"/>
        <w:lang w:val="fr-FR" w:eastAsia="en-US" w:bidi="ar-SA"/>
      </w:rPr>
    </w:lvl>
    <w:lvl w:ilvl="8" w:tplc="EBC2F170">
      <w:numFmt w:val="bullet"/>
      <w:lvlText w:val="•"/>
      <w:lvlJc w:val="left"/>
      <w:pPr>
        <w:ind w:left="9884" w:hanging="363"/>
      </w:pPr>
      <w:rPr>
        <w:rFonts w:hint="default"/>
        <w:lang w:val="fr-FR" w:eastAsia="en-US" w:bidi="ar-SA"/>
      </w:rPr>
    </w:lvl>
  </w:abstractNum>
  <w:abstractNum w:abstractNumId="8" w15:restartNumberingAfterBreak="0">
    <w:nsid w:val="58213872"/>
    <w:multiLevelType w:val="hybridMultilevel"/>
    <w:tmpl w:val="48486CDC"/>
    <w:lvl w:ilvl="0" w:tplc="C1B003A8">
      <w:start w:val="1"/>
      <w:numFmt w:val="decimal"/>
      <w:lvlText w:val="%1)"/>
      <w:lvlJc w:val="left"/>
      <w:pPr>
        <w:ind w:left="880" w:hanging="443"/>
      </w:pPr>
      <w:rPr>
        <w:rFonts w:ascii="Arial MT" w:eastAsia="Arial MT" w:hAnsi="Arial MT" w:cs="Arial MT" w:hint="default"/>
        <w:spacing w:val="-1"/>
        <w:w w:val="100"/>
        <w:sz w:val="22"/>
        <w:szCs w:val="22"/>
        <w:lang w:val="fr-FR" w:eastAsia="en-US" w:bidi="ar-SA"/>
      </w:rPr>
    </w:lvl>
    <w:lvl w:ilvl="1" w:tplc="BF9EC378">
      <w:start w:val="1"/>
      <w:numFmt w:val="lowerLetter"/>
      <w:lvlText w:val="%2)"/>
      <w:lvlJc w:val="left"/>
      <w:pPr>
        <w:ind w:left="880" w:hanging="443"/>
      </w:pPr>
      <w:rPr>
        <w:rFonts w:ascii="Arial MT" w:eastAsia="Arial MT" w:hAnsi="Arial MT" w:cs="Arial MT" w:hint="default"/>
        <w:spacing w:val="-1"/>
        <w:w w:val="100"/>
        <w:sz w:val="22"/>
        <w:szCs w:val="22"/>
        <w:lang w:val="fr-FR" w:eastAsia="en-US" w:bidi="ar-SA"/>
      </w:rPr>
    </w:lvl>
    <w:lvl w:ilvl="2" w:tplc="5930F5C2">
      <w:numFmt w:val="bullet"/>
      <w:lvlText w:val="•"/>
      <w:lvlJc w:val="left"/>
      <w:pPr>
        <w:ind w:left="2980" w:hanging="443"/>
      </w:pPr>
      <w:rPr>
        <w:rFonts w:hint="default"/>
        <w:lang w:val="fr-FR" w:eastAsia="en-US" w:bidi="ar-SA"/>
      </w:rPr>
    </w:lvl>
    <w:lvl w:ilvl="3" w:tplc="97E4A834">
      <w:numFmt w:val="bullet"/>
      <w:lvlText w:val="•"/>
      <w:lvlJc w:val="left"/>
      <w:pPr>
        <w:ind w:left="4030" w:hanging="443"/>
      </w:pPr>
      <w:rPr>
        <w:rFonts w:hint="default"/>
        <w:lang w:val="fr-FR" w:eastAsia="en-US" w:bidi="ar-SA"/>
      </w:rPr>
    </w:lvl>
    <w:lvl w:ilvl="4" w:tplc="6324B9BE">
      <w:numFmt w:val="bullet"/>
      <w:lvlText w:val="•"/>
      <w:lvlJc w:val="left"/>
      <w:pPr>
        <w:ind w:left="5080" w:hanging="443"/>
      </w:pPr>
      <w:rPr>
        <w:rFonts w:hint="default"/>
        <w:lang w:val="fr-FR" w:eastAsia="en-US" w:bidi="ar-SA"/>
      </w:rPr>
    </w:lvl>
    <w:lvl w:ilvl="5" w:tplc="5DF02AA2">
      <w:numFmt w:val="bullet"/>
      <w:lvlText w:val="•"/>
      <w:lvlJc w:val="left"/>
      <w:pPr>
        <w:ind w:left="6130" w:hanging="443"/>
      </w:pPr>
      <w:rPr>
        <w:rFonts w:hint="default"/>
        <w:lang w:val="fr-FR" w:eastAsia="en-US" w:bidi="ar-SA"/>
      </w:rPr>
    </w:lvl>
    <w:lvl w:ilvl="6" w:tplc="EC505C64">
      <w:numFmt w:val="bullet"/>
      <w:lvlText w:val="•"/>
      <w:lvlJc w:val="left"/>
      <w:pPr>
        <w:ind w:left="7180" w:hanging="443"/>
      </w:pPr>
      <w:rPr>
        <w:rFonts w:hint="default"/>
        <w:lang w:val="fr-FR" w:eastAsia="en-US" w:bidi="ar-SA"/>
      </w:rPr>
    </w:lvl>
    <w:lvl w:ilvl="7" w:tplc="D070E2FC">
      <w:numFmt w:val="bullet"/>
      <w:lvlText w:val="•"/>
      <w:lvlJc w:val="left"/>
      <w:pPr>
        <w:ind w:left="8230" w:hanging="443"/>
      </w:pPr>
      <w:rPr>
        <w:rFonts w:hint="default"/>
        <w:lang w:val="fr-FR" w:eastAsia="en-US" w:bidi="ar-SA"/>
      </w:rPr>
    </w:lvl>
    <w:lvl w:ilvl="8" w:tplc="A350C690">
      <w:numFmt w:val="bullet"/>
      <w:lvlText w:val="•"/>
      <w:lvlJc w:val="left"/>
      <w:pPr>
        <w:ind w:left="9280" w:hanging="443"/>
      </w:pPr>
      <w:rPr>
        <w:rFonts w:hint="default"/>
        <w:lang w:val="fr-FR" w:eastAsia="en-US" w:bidi="ar-SA"/>
      </w:rPr>
    </w:lvl>
  </w:abstractNum>
  <w:abstractNum w:abstractNumId="9" w15:restartNumberingAfterBreak="0">
    <w:nsid w:val="5BA0446C"/>
    <w:multiLevelType w:val="hybridMultilevel"/>
    <w:tmpl w:val="4AEA502A"/>
    <w:lvl w:ilvl="0" w:tplc="D0E45EDE">
      <w:numFmt w:val="bullet"/>
      <w:lvlText w:val=""/>
      <w:lvlJc w:val="left"/>
      <w:pPr>
        <w:ind w:left="3100" w:hanging="360"/>
      </w:pPr>
      <w:rPr>
        <w:rFonts w:ascii="Wingdings" w:eastAsia="Wingdings" w:hAnsi="Wingdings" w:cs="Wingdings" w:hint="default"/>
        <w:w w:val="98"/>
        <w:sz w:val="26"/>
        <w:szCs w:val="26"/>
        <w:lang w:val="fr-FR" w:eastAsia="en-US" w:bidi="ar-SA"/>
      </w:rPr>
    </w:lvl>
    <w:lvl w:ilvl="1" w:tplc="C4DEEF82">
      <w:numFmt w:val="bullet"/>
      <w:lvlText w:val="•"/>
      <w:lvlJc w:val="left"/>
      <w:pPr>
        <w:ind w:left="3928" w:hanging="360"/>
      </w:pPr>
      <w:rPr>
        <w:rFonts w:hint="default"/>
        <w:lang w:val="fr-FR" w:eastAsia="en-US" w:bidi="ar-SA"/>
      </w:rPr>
    </w:lvl>
    <w:lvl w:ilvl="2" w:tplc="0AF00D64">
      <w:numFmt w:val="bullet"/>
      <w:lvlText w:val="•"/>
      <w:lvlJc w:val="left"/>
      <w:pPr>
        <w:ind w:left="4756" w:hanging="360"/>
      </w:pPr>
      <w:rPr>
        <w:rFonts w:hint="default"/>
        <w:lang w:val="fr-FR" w:eastAsia="en-US" w:bidi="ar-SA"/>
      </w:rPr>
    </w:lvl>
    <w:lvl w:ilvl="3" w:tplc="33B4E0B2">
      <w:numFmt w:val="bullet"/>
      <w:lvlText w:val="•"/>
      <w:lvlJc w:val="left"/>
      <w:pPr>
        <w:ind w:left="5584" w:hanging="360"/>
      </w:pPr>
      <w:rPr>
        <w:rFonts w:hint="default"/>
        <w:lang w:val="fr-FR" w:eastAsia="en-US" w:bidi="ar-SA"/>
      </w:rPr>
    </w:lvl>
    <w:lvl w:ilvl="4" w:tplc="BDF28412">
      <w:numFmt w:val="bullet"/>
      <w:lvlText w:val="•"/>
      <w:lvlJc w:val="left"/>
      <w:pPr>
        <w:ind w:left="6412" w:hanging="360"/>
      </w:pPr>
      <w:rPr>
        <w:rFonts w:hint="default"/>
        <w:lang w:val="fr-FR" w:eastAsia="en-US" w:bidi="ar-SA"/>
      </w:rPr>
    </w:lvl>
    <w:lvl w:ilvl="5" w:tplc="05CA7E24">
      <w:numFmt w:val="bullet"/>
      <w:lvlText w:val="•"/>
      <w:lvlJc w:val="left"/>
      <w:pPr>
        <w:ind w:left="7240" w:hanging="360"/>
      </w:pPr>
      <w:rPr>
        <w:rFonts w:hint="default"/>
        <w:lang w:val="fr-FR" w:eastAsia="en-US" w:bidi="ar-SA"/>
      </w:rPr>
    </w:lvl>
    <w:lvl w:ilvl="6" w:tplc="C52A93CE">
      <w:numFmt w:val="bullet"/>
      <w:lvlText w:val="•"/>
      <w:lvlJc w:val="left"/>
      <w:pPr>
        <w:ind w:left="8068" w:hanging="360"/>
      </w:pPr>
      <w:rPr>
        <w:rFonts w:hint="default"/>
        <w:lang w:val="fr-FR" w:eastAsia="en-US" w:bidi="ar-SA"/>
      </w:rPr>
    </w:lvl>
    <w:lvl w:ilvl="7" w:tplc="BF442664">
      <w:numFmt w:val="bullet"/>
      <w:lvlText w:val="•"/>
      <w:lvlJc w:val="left"/>
      <w:pPr>
        <w:ind w:left="8896" w:hanging="360"/>
      </w:pPr>
      <w:rPr>
        <w:rFonts w:hint="default"/>
        <w:lang w:val="fr-FR" w:eastAsia="en-US" w:bidi="ar-SA"/>
      </w:rPr>
    </w:lvl>
    <w:lvl w:ilvl="8" w:tplc="0C208092">
      <w:numFmt w:val="bullet"/>
      <w:lvlText w:val="•"/>
      <w:lvlJc w:val="left"/>
      <w:pPr>
        <w:ind w:left="9724" w:hanging="360"/>
      </w:pPr>
      <w:rPr>
        <w:rFonts w:hint="default"/>
        <w:lang w:val="fr-FR" w:eastAsia="en-US" w:bidi="ar-SA"/>
      </w:rPr>
    </w:lvl>
  </w:abstractNum>
  <w:abstractNum w:abstractNumId="10" w15:restartNumberingAfterBreak="0">
    <w:nsid w:val="63161C4B"/>
    <w:multiLevelType w:val="hybridMultilevel"/>
    <w:tmpl w:val="60A86362"/>
    <w:lvl w:ilvl="0" w:tplc="43BE23C2">
      <w:start w:val="1"/>
      <w:numFmt w:val="lowerLetter"/>
      <w:lvlText w:val="%1)"/>
      <w:lvlJc w:val="left"/>
      <w:pPr>
        <w:ind w:left="798" w:hanging="361"/>
      </w:pPr>
      <w:rPr>
        <w:rFonts w:ascii="Calibri" w:eastAsia="Calibri" w:hAnsi="Calibri" w:cs="Calibri" w:hint="default"/>
        <w:spacing w:val="-1"/>
        <w:w w:val="100"/>
        <w:sz w:val="22"/>
        <w:szCs w:val="22"/>
        <w:lang w:val="fr-FR" w:eastAsia="en-US" w:bidi="ar-SA"/>
      </w:rPr>
    </w:lvl>
    <w:lvl w:ilvl="1" w:tplc="1FB85406">
      <w:numFmt w:val="bullet"/>
      <w:lvlText w:val="•"/>
      <w:lvlJc w:val="left"/>
      <w:pPr>
        <w:ind w:left="1858" w:hanging="361"/>
      </w:pPr>
      <w:rPr>
        <w:rFonts w:hint="default"/>
        <w:lang w:val="fr-FR" w:eastAsia="en-US" w:bidi="ar-SA"/>
      </w:rPr>
    </w:lvl>
    <w:lvl w:ilvl="2" w:tplc="CFF8E076">
      <w:numFmt w:val="bullet"/>
      <w:lvlText w:val="•"/>
      <w:lvlJc w:val="left"/>
      <w:pPr>
        <w:ind w:left="2916" w:hanging="361"/>
      </w:pPr>
      <w:rPr>
        <w:rFonts w:hint="default"/>
        <w:lang w:val="fr-FR" w:eastAsia="en-US" w:bidi="ar-SA"/>
      </w:rPr>
    </w:lvl>
    <w:lvl w:ilvl="3" w:tplc="B9E63A04">
      <w:numFmt w:val="bullet"/>
      <w:lvlText w:val="•"/>
      <w:lvlJc w:val="left"/>
      <w:pPr>
        <w:ind w:left="3974" w:hanging="361"/>
      </w:pPr>
      <w:rPr>
        <w:rFonts w:hint="default"/>
        <w:lang w:val="fr-FR" w:eastAsia="en-US" w:bidi="ar-SA"/>
      </w:rPr>
    </w:lvl>
    <w:lvl w:ilvl="4" w:tplc="0BCE40A4">
      <w:numFmt w:val="bullet"/>
      <w:lvlText w:val="•"/>
      <w:lvlJc w:val="left"/>
      <w:pPr>
        <w:ind w:left="5032" w:hanging="361"/>
      </w:pPr>
      <w:rPr>
        <w:rFonts w:hint="default"/>
        <w:lang w:val="fr-FR" w:eastAsia="en-US" w:bidi="ar-SA"/>
      </w:rPr>
    </w:lvl>
    <w:lvl w:ilvl="5" w:tplc="5A328570">
      <w:numFmt w:val="bullet"/>
      <w:lvlText w:val="•"/>
      <w:lvlJc w:val="left"/>
      <w:pPr>
        <w:ind w:left="6090" w:hanging="361"/>
      </w:pPr>
      <w:rPr>
        <w:rFonts w:hint="default"/>
        <w:lang w:val="fr-FR" w:eastAsia="en-US" w:bidi="ar-SA"/>
      </w:rPr>
    </w:lvl>
    <w:lvl w:ilvl="6" w:tplc="AA38C490">
      <w:numFmt w:val="bullet"/>
      <w:lvlText w:val="•"/>
      <w:lvlJc w:val="left"/>
      <w:pPr>
        <w:ind w:left="7148" w:hanging="361"/>
      </w:pPr>
      <w:rPr>
        <w:rFonts w:hint="default"/>
        <w:lang w:val="fr-FR" w:eastAsia="en-US" w:bidi="ar-SA"/>
      </w:rPr>
    </w:lvl>
    <w:lvl w:ilvl="7" w:tplc="4B1E3134">
      <w:numFmt w:val="bullet"/>
      <w:lvlText w:val="•"/>
      <w:lvlJc w:val="left"/>
      <w:pPr>
        <w:ind w:left="8206" w:hanging="361"/>
      </w:pPr>
      <w:rPr>
        <w:rFonts w:hint="default"/>
        <w:lang w:val="fr-FR" w:eastAsia="en-US" w:bidi="ar-SA"/>
      </w:rPr>
    </w:lvl>
    <w:lvl w:ilvl="8" w:tplc="E4288882">
      <w:numFmt w:val="bullet"/>
      <w:lvlText w:val="•"/>
      <w:lvlJc w:val="left"/>
      <w:pPr>
        <w:ind w:left="9264" w:hanging="361"/>
      </w:pPr>
      <w:rPr>
        <w:rFonts w:hint="default"/>
        <w:lang w:val="fr-FR" w:eastAsia="en-US" w:bidi="ar-SA"/>
      </w:rPr>
    </w:lvl>
  </w:abstractNum>
  <w:abstractNum w:abstractNumId="11" w15:restartNumberingAfterBreak="0">
    <w:nsid w:val="6A557E4A"/>
    <w:multiLevelType w:val="hybridMultilevel"/>
    <w:tmpl w:val="76F4E898"/>
    <w:lvl w:ilvl="0" w:tplc="D73493CC">
      <w:start w:val="1"/>
      <w:numFmt w:val="lowerRoman"/>
      <w:lvlText w:val="%1."/>
      <w:lvlJc w:val="left"/>
      <w:pPr>
        <w:ind w:left="880" w:hanging="443"/>
      </w:pPr>
      <w:rPr>
        <w:rFonts w:ascii="Arial MT" w:eastAsia="Arial MT" w:hAnsi="Arial MT" w:cs="Arial MT" w:hint="default"/>
        <w:spacing w:val="-4"/>
        <w:w w:val="100"/>
        <w:sz w:val="22"/>
        <w:szCs w:val="22"/>
        <w:lang w:val="fr-FR" w:eastAsia="en-US" w:bidi="ar-SA"/>
      </w:rPr>
    </w:lvl>
    <w:lvl w:ilvl="1" w:tplc="A4CC9BDE">
      <w:numFmt w:val="bullet"/>
      <w:lvlText w:val="•"/>
      <w:lvlJc w:val="left"/>
      <w:pPr>
        <w:ind w:left="1930" w:hanging="443"/>
      </w:pPr>
      <w:rPr>
        <w:rFonts w:hint="default"/>
        <w:lang w:val="fr-FR" w:eastAsia="en-US" w:bidi="ar-SA"/>
      </w:rPr>
    </w:lvl>
    <w:lvl w:ilvl="2" w:tplc="0166E1FE">
      <w:numFmt w:val="bullet"/>
      <w:lvlText w:val="•"/>
      <w:lvlJc w:val="left"/>
      <w:pPr>
        <w:ind w:left="2980" w:hanging="443"/>
      </w:pPr>
      <w:rPr>
        <w:rFonts w:hint="default"/>
        <w:lang w:val="fr-FR" w:eastAsia="en-US" w:bidi="ar-SA"/>
      </w:rPr>
    </w:lvl>
    <w:lvl w:ilvl="3" w:tplc="73E8F250">
      <w:numFmt w:val="bullet"/>
      <w:lvlText w:val="•"/>
      <w:lvlJc w:val="left"/>
      <w:pPr>
        <w:ind w:left="4030" w:hanging="443"/>
      </w:pPr>
      <w:rPr>
        <w:rFonts w:hint="default"/>
        <w:lang w:val="fr-FR" w:eastAsia="en-US" w:bidi="ar-SA"/>
      </w:rPr>
    </w:lvl>
    <w:lvl w:ilvl="4" w:tplc="8280D258">
      <w:numFmt w:val="bullet"/>
      <w:lvlText w:val="•"/>
      <w:lvlJc w:val="left"/>
      <w:pPr>
        <w:ind w:left="5080" w:hanging="443"/>
      </w:pPr>
      <w:rPr>
        <w:rFonts w:hint="default"/>
        <w:lang w:val="fr-FR" w:eastAsia="en-US" w:bidi="ar-SA"/>
      </w:rPr>
    </w:lvl>
    <w:lvl w:ilvl="5" w:tplc="1E6EDA48">
      <w:numFmt w:val="bullet"/>
      <w:lvlText w:val="•"/>
      <w:lvlJc w:val="left"/>
      <w:pPr>
        <w:ind w:left="6130" w:hanging="443"/>
      </w:pPr>
      <w:rPr>
        <w:rFonts w:hint="default"/>
        <w:lang w:val="fr-FR" w:eastAsia="en-US" w:bidi="ar-SA"/>
      </w:rPr>
    </w:lvl>
    <w:lvl w:ilvl="6" w:tplc="98EC4036">
      <w:numFmt w:val="bullet"/>
      <w:lvlText w:val="•"/>
      <w:lvlJc w:val="left"/>
      <w:pPr>
        <w:ind w:left="7180" w:hanging="443"/>
      </w:pPr>
      <w:rPr>
        <w:rFonts w:hint="default"/>
        <w:lang w:val="fr-FR" w:eastAsia="en-US" w:bidi="ar-SA"/>
      </w:rPr>
    </w:lvl>
    <w:lvl w:ilvl="7" w:tplc="DF72DC4A">
      <w:numFmt w:val="bullet"/>
      <w:lvlText w:val="•"/>
      <w:lvlJc w:val="left"/>
      <w:pPr>
        <w:ind w:left="8230" w:hanging="443"/>
      </w:pPr>
      <w:rPr>
        <w:rFonts w:hint="default"/>
        <w:lang w:val="fr-FR" w:eastAsia="en-US" w:bidi="ar-SA"/>
      </w:rPr>
    </w:lvl>
    <w:lvl w:ilvl="8" w:tplc="7EEA3F34">
      <w:numFmt w:val="bullet"/>
      <w:lvlText w:val="•"/>
      <w:lvlJc w:val="left"/>
      <w:pPr>
        <w:ind w:left="9280" w:hanging="443"/>
      </w:pPr>
      <w:rPr>
        <w:rFonts w:hint="default"/>
        <w:lang w:val="fr-FR" w:eastAsia="en-US" w:bidi="ar-SA"/>
      </w:rPr>
    </w:lvl>
  </w:abstractNum>
  <w:abstractNum w:abstractNumId="12" w15:restartNumberingAfterBreak="0">
    <w:nsid w:val="6FA01EDE"/>
    <w:multiLevelType w:val="hybridMultilevel"/>
    <w:tmpl w:val="9D88ED94"/>
    <w:lvl w:ilvl="0" w:tplc="2A14B2CE">
      <w:start w:val="1"/>
      <w:numFmt w:val="lowerRoman"/>
      <w:lvlText w:val="%1."/>
      <w:lvlJc w:val="left"/>
      <w:pPr>
        <w:ind w:left="880" w:hanging="443"/>
      </w:pPr>
      <w:rPr>
        <w:rFonts w:ascii="Arial MT" w:eastAsia="Arial MT" w:hAnsi="Arial MT" w:cs="Arial MT" w:hint="default"/>
        <w:spacing w:val="-4"/>
        <w:w w:val="100"/>
        <w:sz w:val="22"/>
        <w:szCs w:val="22"/>
        <w:lang w:val="fr-FR" w:eastAsia="en-US" w:bidi="ar-SA"/>
      </w:rPr>
    </w:lvl>
    <w:lvl w:ilvl="1" w:tplc="05F285F0">
      <w:start w:val="1"/>
      <w:numFmt w:val="decimal"/>
      <w:lvlText w:val="%2)"/>
      <w:lvlJc w:val="left"/>
      <w:pPr>
        <w:ind w:left="1377" w:hanging="360"/>
      </w:pPr>
      <w:rPr>
        <w:rFonts w:ascii="Arial" w:eastAsia="Arial" w:hAnsi="Arial" w:cs="Arial" w:hint="default"/>
        <w:b/>
        <w:bCs/>
        <w:color w:val="1B2B68"/>
        <w:spacing w:val="-1"/>
        <w:w w:val="100"/>
        <w:sz w:val="28"/>
        <w:szCs w:val="28"/>
        <w:lang w:val="fr-FR" w:eastAsia="en-US" w:bidi="ar-SA"/>
      </w:rPr>
    </w:lvl>
    <w:lvl w:ilvl="2" w:tplc="C862F65E">
      <w:start w:val="1"/>
      <w:numFmt w:val="lowerLetter"/>
      <w:lvlText w:val="%3)"/>
      <w:lvlJc w:val="left"/>
      <w:pPr>
        <w:ind w:left="1737" w:hanging="363"/>
      </w:pPr>
      <w:rPr>
        <w:rFonts w:ascii="Arial" w:eastAsia="Arial" w:hAnsi="Arial" w:cs="Arial" w:hint="default"/>
        <w:b/>
        <w:bCs/>
        <w:color w:val="1B2B68"/>
        <w:spacing w:val="-1"/>
        <w:w w:val="100"/>
        <w:sz w:val="28"/>
        <w:szCs w:val="28"/>
        <w:lang w:val="fr-FR" w:eastAsia="en-US" w:bidi="ar-SA"/>
      </w:rPr>
    </w:lvl>
    <w:lvl w:ilvl="3" w:tplc="F79E351A">
      <w:start w:val="1"/>
      <w:numFmt w:val="decimal"/>
      <w:lvlText w:val="%4."/>
      <w:lvlJc w:val="left"/>
      <w:pPr>
        <w:ind w:left="1737" w:hanging="190"/>
      </w:pPr>
      <w:rPr>
        <w:rFonts w:ascii="Times New Roman" w:eastAsia="Times New Roman" w:hAnsi="Times New Roman" w:cs="Times New Roman" w:hint="default"/>
        <w:w w:val="100"/>
        <w:sz w:val="22"/>
        <w:szCs w:val="22"/>
        <w:lang w:val="fr-FR" w:eastAsia="en-US" w:bidi="ar-SA"/>
      </w:rPr>
    </w:lvl>
    <w:lvl w:ilvl="4" w:tplc="88267F82">
      <w:numFmt w:val="bullet"/>
      <w:lvlText w:val="•"/>
      <w:lvlJc w:val="left"/>
      <w:pPr>
        <w:ind w:left="4150" w:hanging="190"/>
      </w:pPr>
      <w:rPr>
        <w:rFonts w:hint="default"/>
        <w:lang w:val="fr-FR" w:eastAsia="en-US" w:bidi="ar-SA"/>
      </w:rPr>
    </w:lvl>
    <w:lvl w:ilvl="5" w:tplc="35267B04">
      <w:numFmt w:val="bullet"/>
      <w:lvlText w:val="•"/>
      <w:lvlJc w:val="left"/>
      <w:pPr>
        <w:ind w:left="5355" w:hanging="190"/>
      </w:pPr>
      <w:rPr>
        <w:rFonts w:hint="default"/>
        <w:lang w:val="fr-FR" w:eastAsia="en-US" w:bidi="ar-SA"/>
      </w:rPr>
    </w:lvl>
    <w:lvl w:ilvl="6" w:tplc="B888BA22">
      <w:numFmt w:val="bullet"/>
      <w:lvlText w:val="•"/>
      <w:lvlJc w:val="left"/>
      <w:pPr>
        <w:ind w:left="6560" w:hanging="190"/>
      </w:pPr>
      <w:rPr>
        <w:rFonts w:hint="default"/>
        <w:lang w:val="fr-FR" w:eastAsia="en-US" w:bidi="ar-SA"/>
      </w:rPr>
    </w:lvl>
    <w:lvl w:ilvl="7" w:tplc="45EE5148">
      <w:numFmt w:val="bullet"/>
      <w:lvlText w:val="•"/>
      <w:lvlJc w:val="left"/>
      <w:pPr>
        <w:ind w:left="7765" w:hanging="190"/>
      </w:pPr>
      <w:rPr>
        <w:rFonts w:hint="default"/>
        <w:lang w:val="fr-FR" w:eastAsia="en-US" w:bidi="ar-SA"/>
      </w:rPr>
    </w:lvl>
    <w:lvl w:ilvl="8" w:tplc="CDA489A4">
      <w:numFmt w:val="bullet"/>
      <w:lvlText w:val="•"/>
      <w:lvlJc w:val="left"/>
      <w:pPr>
        <w:ind w:left="8970" w:hanging="190"/>
      </w:pPr>
      <w:rPr>
        <w:rFonts w:hint="default"/>
        <w:lang w:val="fr-FR" w:eastAsia="en-US" w:bidi="ar-SA"/>
      </w:rPr>
    </w:lvl>
  </w:abstractNum>
  <w:abstractNum w:abstractNumId="13" w15:restartNumberingAfterBreak="0">
    <w:nsid w:val="71673AF3"/>
    <w:multiLevelType w:val="hybridMultilevel"/>
    <w:tmpl w:val="580E7E24"/>
    <w:lvl w:ilvl="0" w:tplc="2A14B2CE">
      <w:start w:val="1"/>
      <w:numFmt w:val="lowerRoman"/>
      <w:lvlText w:val="%1."/>
      <w:lvlJc w:val="left"/>
      <w:pPr>
        <w:ind w:left="880" w:hanging="443"/>
      </w:pPr>
      <w:rPr>
        <w:rFonts w:ascii="Arial MT" w:eastAsia="Arial MT" w:hAnsi="Arial MT" w:cs="Arial MT" w:hint="default"/>
        <w:spacing w:val="-4"/>
        <w:w w:val="100"/>
        <w:sz w:val="22"/>
        <w:szCs w:val="22"/>
        <w:lang w:val="fr-FR" w:eastAsia="en-US" w:bidi="ar-SA"/>
      </w:rPr>
    </w:lvl>
    <w:lvl w:ilvl="1" w:tplc="05F285F0">
      <w:start w:val="1"/>
      <w:numFmt w:val="decimal"/>
      <w:lvlText w:val="%2)"/>
      <w:lvlJc w:val="left"/>
      <w:pPr>
        <w:ind w:left="1377" w:hanging="360"/>
      </w:pPr>
      <w:rPr>
        <w:rFonts w:ascii="Arial" w:eastAsia="Arial" w:hAnsi="Arial" w:cs="Arial" w:hint="default"/>
        <w:b/>
        <w:bCs/>
        <w:color w:val="1B2B68"/>
        <w:spacing w:val="-1"/>
        <w:w w:val="100"/>
        <w:sz w:val="28"/>
        <w:szCs w:val="28"/>
        <w:lang w:val="fr-FR" w:eastAsia="en-US" w:bidi="ar-SA"/>
      </w:rPr>
    </w:lvl>
    <w:lvl w:ilvl="2" w:tplc="0409000F">
      <w:start w:val="1"/>
      <w:numFmt w:val="decimal"/>
      <w:lvlText w:val="%3."/>
      <w:lvlJc w:val="left"/>
      <w:pPr>
        <w:ind w:left="1737" w:hanging="363"/>
      </w:pPr>
      <w:rPr>
        <w:rFonts w:hint="default"/>
        <w:b/>
        <w:bCs/>
        <w:color w:val="1B2B68"/>
        <w:spacing w:val="-1"/>
        <w:w w:val="100"/>
        <w:sz w:val="28"/>
        <w:szCs w:val="28"/>
        <w:lang w:val="fr-FR" w:eastAsia="en-US" w:bidi="ar-SA"/>
      </w:rPr>
    </w:lvl>
    <w:lvl w:ilvl="3" w:tplc="F79E351A">
      <w:start w:val="1"/>
      <w:numFmt w:val="decimal"/>
      <w:lvlText w:val="%4."/>
      <w:lvlJc w:val="left"/>
      <w:pPr>
        <w:ind w:left="1737" w:hanging="190"/>
      </w:pPr>
      <w:rPr>
        <w:rFonts w:ascii="Times New Roman" w:eastAsia="Times New Roman" w:hAnsi="Times New Roman" w:cs="Times New Roman" w:hint="default"/>
        <w:w w:val="100"/>
        <w:sz w:val="22"/>
        <w:szCs w:val="22"/>
        <w:lang w:val="fr-FR" w:eastAsia="en-US" w:bidi="ar-SA"/>
      </w:rPr>
    </w:lvl>
    <w:lvl w:ilvl="4" w:tplc="88267F82">
      <w:numFmt w:val="bullet"/>
      <w:lvlText w:val="•"/>
      <w:lvlJc w:val="left"/>
      <w:pPr>
        <w:ind w:left="4150" w:hanging="190"/>
      </w:pPr>
      <w:rPr>
        <w:rFonts w:hint="default"/>
        <w:lang w:val="fr-FR" w:eastAsia="en-US" w:bidi="ar-SA"/>
      </w:rPr>
    </w:lvl>
    <w:lvl w:ilvl="5" w:tplc="35267B04">
      <w:numFmt w:val="bullet"/>
      <w:lvlText w:val="•"/>
      <w:lvlJc w:val="left"/>
      <w:pPr>
        <w:ind w:left="5355" w:hanging="190"/>
      </w:pPr>
      <w:rPr>
        <w:rFonts w:hint="default"/>
        <w:lang w:val="fr-FR" w:eastAsia="en-US" w:bidi="ar-SA"/>
      </w:rPr>
    </w:lvl>
    <w:lvl w:ilvl="6" w:tplc="B888BA22">
      <w:numFmt w:val="bullet"/>
      <w:lvlText w:val="•"/>
      <w:lvlJc w:val="left"/>
      <w:pPr>
        <w:ind w:left="6560" w:hanging="190"/>
      </w:pPr>
      <w:rPr>
        <w:rFonts w:hint="default"/>
        <w:lang w:val="fr-FR" w:eastAsia="en-US" w:bidi="ar-SA"/>
      </w:rPr>
    </w:lvl>
    <w:lvl w:ilvl="7" w:tplc="45EE5148">
      <w:numFmt w:val="bullet"/>
      <w:lvlText w:val="•"/>
      <w:lvlJc w:val="left"/>
      <w:pPr>
        <w:ind w:left="7765" w:hanging="190"/>
      </w:pPr>
      <w:rPr>
        <w:rFonts w:hint="default"/>
        <w:lang w:val="fr-FR" w:eastAsia="en-US" w:bidi="ar-SA"/>
      </w:rPr>
    </w:lvl>
    <w:lvl w:ilvl="8" w:tplc="CDA489A4">
      <w:numFmt w:val="bullet"/>
      <w:lvlText w:val="•"/>
      <w:lvlJc w:val="left"/>
      <w:pPr>
        <w:ind w:left="8970" w:hanging="190"/>
      </w:pPr>
      <w:rPr>
        <w:rFonts w:hint="default"/>
        <w:lang w:val="fr-FR" w:eastAsia="en-US" w:bidi="ar-SA"/>
      </w:rPr>
    </w:lvl>
  </w:abstractNum>
  <w:abstractNum w:abstractNumId="14" w15:restartNumberingAfterBreak="0">
    <w:nsid w:val="72766F54"/>
    <w:multiLevelType w:val="hybridMultilevel"/>
    <w:tmpl w:val="8A0C91C8"/>
    <w:lvl w:ilvl="0" w:tplc="28DE5170">
      <w:start w:val="1"/>
      <w:numFmt w:val="decimal"/>
      <w:lvlText w:val="%1)"/>
      <w:lvlJc w:val="left"/>
      <w:pPr>
        <w:ind w:left="1737" w:hanging="363"/>
      </w:pPr>
      <w:rPr>
        <w:rFonts w:ascii="Arial" w:eastAsia="Arial" w:hAnsi="Arial" w:cs="Arial" w:hint="default"/>
        <w:b/>
        <w:bCs/>
        <w:color w:val="1B2B68"/>
        <w:spacing w:val="-1"/>
        <w:w w:val="100"/>
        <w:sz w:val="28"/>
        <w:szCs w:val="28"/>
        <w:lang w:val="fr-FR" w:eastAsia="en-US" w:bidi="ar-SA"/>
      </w:rPr>
    </w:lvl>
    <w:lvl w:ilvl="1" w:tplc="B05C69EA">
      <w:start w:val="1"/>
      <w:numFmt w:val="lowerLetter"/>
      <w:lvlText w:val="%2."/>
      <w:lvlJc w:val="left"/>
      <w:pPr>
        <w:ind w:left="2457" w:hanging="363"/>
        <w:jc w:val="right"/>
      </w:pPr>
      <w:rPr>
        <w:rFonts w:ascii="Arial" w:eastAsia="Arial" w:hAnsi="Arial" w:cs="Arial" w:hint="default"/>
        <w:b/>
        <w:bCs/>
        <w:color w:val="1B2B68"/>
        <w:spacing w:val="-3"/>
        <w:w w:val="100"/>
        <w:sz w:val="28"/>
        <w:szCs w:val="28"/>
        <w:lang w:val="fr-FR" w:eastAsia="en-US" w:bidi="ar-SA"/>
      </w:rPr>
    </w:lvl>
    <w:lvl w:ilvl="2" w:tplc="C624075E">
      <w:numFmt w:val="bullet"/>
      <w:lvlText w:val=""/>
      <w:lvlJc w:val="left"/>
      <w:pPr>
        <w:ind w:left="3897" w:hanging="360"/>
      </w:pPr>
      <w:rPr>
        <w:rFonts w:ascii="Wingdings" w:eastAsia="Wingdings" w:hAnsi="Wingdings" w:cs="Wingdings" w:hint="default"/>
        <w:w w:val="98"/>
        <w:sz w:val="26"/>
        <w:szCs w:val="26"/>
        <w:lang w:val="fr-FR" w:eastAsia="en-US" w:bidi="ar-SA"/>
      </w:rPr>
    </w:lvl>
    <w:lvl w:ilvl="3" w:tplc="FFD66B38">
      <w:numFmt w:val="bullet"/>
      <w:lvlText w:val="•"/>
      <w:lvlJc w:val="left"/>
      <w:pPr>
        <w:ind w:left="4835" w:hanging="360"/>
      </w:pPr>
      <w:rPr>
        <w:rFonts w:hint="default"/>
        <w:lang w:val="fr-FR" w:eastAsia="en-US" w:bidi="ar-SA"/>
      </w:rPr>
    </w:lvl>
    <w:lvl w:ilvl="4" w:tplc="CA5240EC">
      <w:numFmt w:val="bullet"/>
      <w:lvlText w:val="•"/>
      <w:lvlJc w:val="left"/>
      <w:pPr>
        <w:ind w:left="5770" w:hanging="360"/>
      </w:pPr>
      <w:rPr>
        <w:rFonts w:hint="default"/>
        <w:lang w:val="fr-FR" w:eastAsia="en-US" w:bidi="ar-SA"/>
      </w:rPr>
    </w:lvl>
    <w:lvl w:ilvl="5" w:tplc="F800E12E">
      <w:numFmt w:val="bullet"/>
      <w:lvlText w:val="•"/>
      <w:lvlJc w:val="left"/>
      <w:pPr>
        <w:ind w:left="6705" w:hanging="360"/>
      </w:pPr>
      <w:rPr>
        <w:rFonts w:hint="default"/>
        <w:lang w:val="fr-FR" w:eastAsia="en-US" w:bidi="ar-SA"/>
      </w:rPr>
    </w:lvl>
    <w:lvl w:ilvl="6" w:tplc="1E8AE1EE">
      <w:numFmt w:val="bullet"/>
      <w:lvlText w:val="•"/>
      <w:lvlJc w:val="left"/>
      <w:pPr>
        <w:ind w:left="7640" w:hanging="360"/>
      </w:pPr>
      <w:rPr>
        <w:rFonts w:hint="default"/>
        <w:lang w:val="fr-FR" w:eastAsia="en-US" w:bidi="ar-SA"/>
      </w:rPr>
    </w:lvl>
    <w:lvl w:ilvl="7" w:tplc="1BB8B158">
      <w:numFmt w:val="bullet"/>
      <w:lvlText w:val="•"/>
      <w:lvlJc w:val="left"/>
      <w:pPr>
        <w:ind w:left="8575" w:hanging="360"/>
      </w:pPr>
      <w:rPr>
        <w:rFonts w:hint="default"/>
        <w:lang w:val="fr-FR" w:eastAsia="en-US" w:bidi="ar-SA"/>
      </w:rPr>
    </w:lvl>
    <w:lvl w:ilvl="8" w:tplc="F008E812">
      <w:numFmt w:val="bullet"/>
      <w:lvlText w:val="•"/>
      <w:lvlJc w:val="left"/>
      <w:pPr>
        <w:ind w:left="9510" w:hanging="360"/>
      </w:pPr>
      <w:rPr>
        <w:rFonts w:hint="default"/>
        <w:lang w:val="fr-FR" w:eastAsia="en-US" w:bidi="ar-SA"/>
      </w:rPr>
    </w:lvl>
  </w:abstractNum>
  <w:abstractNum w:abstractNumId="15" w15:restartNumberingAfterBreak="0">
    <w:nsid w:val="72B851D4"/>
    <w:multiLevelType w:val="hybridMultilevel"/>
    <w:tmpl w:val="12EC506C"/>
    <w:lvl w:ilvl="0" w:tplc="910C12CA">
      <w:start w:val="1"/>
      <w:numFmt w:val="lowerLetter"/>
      <w:lvlText w:val="%1."/>
      <w:lvlJc w:val="left"/>
      <w:pPr>
        <w:ind w:left="1660" w:hanging="363"/>
        <w:jc w:val="right"/>
      </w:pPr>
      <w:rPr>
        <w:rFonts w:ascii="Arial" w:eastAsia="Arial" w:hAnsi="Arial" w:cs="Arial" w:hint="default"/>
        <w:b/>
        <w:bCs/>
        <w:color w:val="1B2B68"/>
        <w:spacing w:val="-3"/>
        <w:w w:val="100"/>
        <w:sz w:val="28"/>
        <w:szCs w:val="28"/>
        <w:lang w:val="fr-FR" w:eastAsia="en-US" w:bidi="ar-SA"/>
      </w:rPr>
    </w:lvl>
    <w:lvl w:ilvl="1" w:tplc="2D9C0550">
      <w:start w:val="1"/>
      <w:numFmt w:val="lowerRoman"/>
      <w:lvlText w:val="%2."/>
      <w:lvlJc w:val="left"/>
      <w:pPr>
        <w:ind w:left="2380" w:hanging="339"/>
        <w:jc w:val="right"/>
      </w:pPr>
      <w:rPr>
        <w:rFonts w:ascii="Arial" w:eastAsia="Arial" w:hAnsi="Arial" w:cs="Arial" w:hint="default"/>
        <w:b/>
        <w:bCs/>
        <w:color w:val="1B2B68"/>
        <w:spacing w:val="0"/>
        <w:w w:val="100"/>
        <w:sz w:val="28"/>
        <w:szCs w:val="28"/>
        <w:lang w:val="fr-FR" w:eastAsia="en-US" w:bidi="ar-SA"/>
      </w:rPr>
    </w:lvl>
    <w:lvl w:ilvl="2" w:tplc="241A7872">
      <w:numFmt w:val="bullet"/>
      <w:lvlText w:val="•"/>
      <w:lvlJc w:val="left"/>
      <w:pPr>
        <w:ind w:left="3380" w:hanging="339"/>
      </w:pPr>
      <w:rPr>
        <w:rFonts w:hint="default"/>
        <w:lang w:val="fr-FR" w:eastAsia="en-US" w:bidi="ar-SA"/>
      </w:rPr>
    </w:lvl>
    <w:lvl w:ilvl="3" w:tplc="250A40EC">
      <w:numFmt w:val="bullet"/>
      <w:lvlText w:val="•"/>
      <w:lvlJc w:val="left"/>
      <w:pPr>
        <w:ind w:left="4380" w:hanging="339"/>
      </w:pPr>
      <w:rPr>
        <w:rFonts w:hint="default"/>
        <w:lang w:val="fr-FR" w:eastAsia="en-US" w:bidi="ar-SA"/>
      </w:rPr>
    </w:lvl>
    <w:lvl w:ilvl="4" w:tplc="31E43E18">
      <w:numFmt w:val="bullet"/>
      <w:lvlText w:val="•"/>
      <w:lvlJc w:val="left"/>
      <w:pPr>
        <w:ind w:left="5380" w:hanging="339"/>
      </w:pPr>
      <w:rPr>
        <w:rFonts w:hint="default"/>
        <w:lang w:val="fr-FR" w:eastAsia="en-US" w:bidi="ar-SA"/>
      </w:rPr>
    </w:lvl>
    <w:lvl w:ilvl="5" w:tplc="974CC3F6">
      <w:numFmt w:val="bullet"/>
      <w:lvlText w:val="•"/>
      <w:lvlJc w:val="left"/>
      <w:pPr>
        <w:ind w:left="6380" w:hanging="339"/>
      </w:pPr>
      <w:rPr>
        <w:rFonts w:hint="default"/>
        <w:lang w:val="fr-FR" w:eastAsia="en-US" w:bidi="ar-SA"/>
      </w:rPr>
    </w:lvl>
    <w:lvl w:ilvl="6" w:tplc="34305B7E">
      <w:numFmt w:val="bullet"/>
      <w:lvlText w:val="•"/>
      <w:lvlJc w:val="left"/>
      <w:pPr>
        <w:ind w:left="7380" w:hanging="339"/>
      </w:pPr>
      <w:rPr>
        <w:rFonts w:hint="default"/>
        <w:lang w:val="fr-FR" w:eastAsia="en-US" w:bidi="ar-SA"/>
      </w:rPr>
    </w:lvl>
    <w:lvl w:ilvl="7" w:tplc="7E1C6184">
      <w:numFmt w:val="bullet"/>
      <w:lvlText w:val="•"/>
      <w:lvlJc w:val="left"/>
      <w:pPr>
        <w:ind w:left="8380" w:hanging="339"/>
      </w:pPr>
      <w:rPr>
        <w:rFonts w:hint="default"/>
        <w:lang w:val="fr-FR" w:eastAsia="en-US" w:bidi="ar-SA"/>
      </w:rPr>
    </w:lvl>
    <w:lvl w:ilvl="8" w:tplc="911438A0">
      <w:numFmt w:val="bullet"/>
      <w:lvlText w:val="•"/>
      <w:lvlJc w:val="left"/>
      <w:pPr>
        <w:ind w:left="9380" w:hanging="339"/>
      </w:pPr>
      <w:rPr>
        <w:rFonts w:hint="default"/>
        <w:lang w:val="fr-FR" w:eastAsia="en-US" w:bidi="ar-SA"/>
      </w:rPr>
    </w:lvl>
  </w:abstractNum>
  <w:num w:numId="1">
    <w:abstractNumId w:val="4"/>
  </w:num>
  <w:num w:numId="2">
    <w:abstractNumId w:val="15"/>
  </w:num>
  <w:num w:numId="3">
    <w:abstractNumId w:val="9"/>
  </w:num>
  <w:num w:numId="4">
    <w:abstractNumId w:val="14"/>
  </w:num>
  <w:num w:numId="5">
    <w:abstractNumId w:val="7"/>
  </w:num>
  <w:num w:numId="6">
    <w:abstractNumId w:val="12"/>
  </w:num>
  <w:num w:numId="7">
    <w:abstractNumId w:val="11"/>
  </w:num>
  <w:num w:numId="8">
    <w:abstractNumId w:val="2"/>
  </w:num>
  <w:num w:numId="9">
    <w:abstractNumId w:val="10"/>
  </w:num>
  <w:num w:numId="10">
    <w:abstractNumId w:val="5"/>
  </w:num>
  <w:num w:numId="11">
    <w:abstractNumId w:val="1"/>
  </w:num>
  <w:num w:numId="12">
    <w:abstractNumId w:val="3"/>
  </w:num>
  <w:num w:numId="13">
    <w:abstractNumId w:val="8"/>
  </w:num>
  <w:num w:numId="14">
    <w:abstractNumId w:val="13"/>
  </w:num>
  <w:num w:numId="15">
    <w:abstractNumId w:val="6"/>
  </w:num>
  <w:num w:numId="16">
    <w:abstractNumId w:val="4"/>
    <w:lvlOverride w:ilvl="0">
      <w:startOverride w:val="1"/>
    </w:lvlOverride>
    <w:lvlOverride w:ilvl="1"/>
    <w:lvlOverride w:ilvl="2"/>
    <w:lvlOverride w:ilvl="3"/>
    <w:lvlOverride w:ilvl="4"/>
    <w:lvlOverride w:ilvl="5"/>
    <w:lvlOverride w:ilvl="6"/>
    <w:lvlOverride w:ilvl="7"/>
    <w:lvlOverride w:ilvl="8"/>
  </w:num>
  <w:num w:numId="1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oucode">
    <w15:presenceInfo w15:providerId="None" w15:userId="youco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90D"/>
    <w:rsid w:val="000160D4"/>
    <w:rsid w:val="00030E12"/>
    <w:rsid w:val="000D611D"/>
    <w:rsid w:val="000F5A0A"/>
    <w:rsid w:val="0013509B"/>
    <w:rsid w:val="00203547"/>
    <w:rsid w:val="00206F3D"/>
    <w:rsid w:val="00230BD3"/>
    <w:rsid w:val="002B3E18"/>
    <w:rsid w:val="002B696E"/>
    <w:rsid w:val="00327C15"/>
    <w:rsid w:val="003E52FB"/>
    <w:rsid w:val="0042095C"/>
    <w:rsid w:val="0042537C"/>
    <w:rsid w:val="00483429"/>
    <w:rsid w:val="004B3245"/>
    <w:rsid w:val="004F1104"/>
    <w:rsid w:val="005432A1"/>
    <w:rsid w:val="005C615A"/>
    <w:rsid w:val="005D5E61"/>
    <w:rsid w:val="00617D27"/>
    <w:rsid w:val="0074185D"/>
    <w:rsid w:val="0075495B"/>
    <w:rsid w:val="007A27AA"/>
    <w:rsid w:val="007E390D"/>
    <w:rsid w:val="007F7A4D"/>
    <w:rsid w:val="008A2AB2"/>
    <w:rsid w:val="0092542C"/>
    <w:rsid w:val="00981E5A"/>
    <w:rsid w:val="009C716A"/>
    <w:rsid w:val="00C35ED8"/>
    <w:rsid w:val="00C7344F"/>
    <w:rsid w:val="00CA0FD8"/>
    <w:rsid w:val="00CE7262"/>
    <w:rsid w:val="00DA782C"/>
    <w:rsid w:val="00DE6974"/>
    <w:rsid w:val="00E62485"/>
    <w:rsid w:val="00E846F1"/>
    <w:rsid w:val="00F141E8"/>
    <w:rsid w:val="00F30CE7"/>
    <w:rsid w:val="00F56F31"/>
    <w:rsid w:val="00F87D43"/>
    <w:rsid w:val="00F87E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195BD3-3C7B-4FB0-AA57-EABF820BE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fr-FR"/>
    </w:rPr>
  </w:style>
  <w:style w:type="paragraph" w:styleId="Heading1">
    <w:name w:val="heading 1"/>
    <w:basedOn w:val="Normal"/>
    <w:link w:val="Heading1Char"/>
    <w:uiPriority w:val="1"/>
    <w:qFormat/>
    <w:pPr>
      <w:spacing w:before="58"/>
      <w:ind w:left="843" w:right="1141"/>
      <w:jc w:val="center"/>
      <w:outlineLvl w:val="0"/>
    </w:pPr>
    <w:rPr>
      <w:rFonts w:ascii="Arial" w:eastAsia="Arial" w:hAnsi="Arial" w:cs="Arial"/>
      <w:b/>
      <w:bCs/>
      <w:sz w:val="36"/>
      <w:szCs w:val="36"/>
    </w:rPr>
  </w:style>
  <w:style w:type="paragraph" w:styleId="Heading2">
    <w:name w:val="heading 2"/>
    <w:basedOn w:val="Normal"/>
    <w:link w:val="Heading2Char"/>
    <w:uiPriority w:val="1"/>
    <w:qFormat/>
    <w:pPr>
      <w:ind w:left="2380" w:hanging="495"/>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0"/>
      <w:ind w:left="880" w:hanging="443"/>
    </w:pPr>
    <w:rPr>
      <w:rFonts w:ascii="Times New Roman" w:eastAsia="Times New Roman" w:hAnsi="Times New Roman" w:cs="Times New Roman"/>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2114" w:right="1141"/>
      <w:jc w:val="center"/>
    </w:pPr>
    <w:rPr>
      <w:rFonts w:ascii="Cambria" w:eastAsia="Cambria" w:hAnsi="Cambria" w:cs="Cambria"/>
      <w:sz w:val="120"/>
      <w:szCs w:val="120"/>
    </w:rPr>
  </w:style>
  <w:style w:type="paragraph" w:styleId="ListParagraph">
    <w:name w:val="List Paragraph"/>
    <w:basedOn w:val="Normal"/>
    <w:uiPriority w:val="1"/>
    <w:qFormat/>
    <w:pPr>
      <w:ind w:left="880" w:hanging="443"/>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1"/>
    <w:rsid w:val="007A27AA"/>
    <w:rPr>
      <w:rFonts w:ascii="Arial" w:eastAsia="Arial" w:hAnsi="Arial" w:cs="Arial"/>
      <w:b/>
      <w:bCs/>
      <w:sz w:val="36"/>
      <w:szCs w:val="36"/>
      <w:lang w:val="fr-FR"/>
    </w:rPr>
  </w:style>
  <w:style w:type="character" w:customStyle="1" w:styleId="BodyTextChar">
    <w:name w:val="Body Text Char"/>
    <w:basedOn w:val="DefaultParagraphFont"/>
    <w:link w:val="BodyText"/>
    <w:uiPriority w:val="1"/>
    <w:rsid w:val="007A27AA"/>
    <w:rPr>
      <w:rFonts w:ascii="Calibri" w:eastAsia="Calibri" w:hAnsi="Calibri" w:cs="Calibri"/>
      <w:sz w:val="26"/>
      <w:szCs w:val="26"/>
      <w:lang w:val="fr-FR"/>
    </w:rPr>
  </w:style>
  <w:style w:type="paragraph" w:styleId="TOCHeading">
    <w:name w:val="TOC Heading"/>
    <w:basedOn w:val="Heading1"/>
    <w:next w:val="Normal"/>
    <w:uiPriority w:val="39"/>
    <w:unhideWhenUsed/>
    <w:qFormat/>
    <w:rsid w:val="007A27A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7A27AA"/>
    <w:pPr>
      <w:widowControl/>
      <w:autoSpaceDE/>
      <w:autoSpaceDN/>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7A27AA"/>
    <w:pPr>
      <w:widowControl/>
      <w:autoSpaceDE/>
      <w:autoSpaceDN/>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7A27AA"/>
    <w:rPr>
      <w:color w:val="0000FF" w:themeColor="hyperlink"/>
      <w:u w:val="single"/>
    </w:rPr>
  </w:style>
  <w:style w:type="character" w:customStyle="1" w:styleId="Heading2Char">
    <w:name w:val="Heading 2 Char"/>
    <w:basedOn w:val="DefaultParagraphFont"/>
    <w:link w:val="Heading2"/>
    <w:uiPriority w:val="1"/>
    <w:rsid w:val="00F141E8"/>
    <w:rPr>
      <w:rFonts w:ascii="Times New Roman" w:eastAsia="Times New Roman" w:hAnsi="Times New Roman" w:cs="Times New Roman"/>
      <w:b/>
      <w:bCs/>
      <w:sz w:val="28"/>
      <w:szCs w:val="28"/>
      <w:lang w:val="fr-FR"/>
    </w:rPr>
  </w:style>
  <w:style w:type="paragraph" w:styleId="NormalWeb">
    <w:name w:val="Normal (Web)"/>
    <w:basedOn w:val="Normal"/>
    <w:uiPriority w:val="99"/>
    <w:semiHidden/>
    <w:unhideWhenUsed/>
    <w:rsid w:val="004B3245"/>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3E52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2FB"/>
    <w:rPr>
      <w:rFonts w:ascii="Segoe UI" w:eastAsia="Calibri" w:hAnsi="Segoe UI" w:cs="Segoe UI"/>
      <w:sz w:val="18"/>
      <w:szCs w:val="18"/>
      <w:lang w:val="fr-FR"/>
    </w:rPr>
  </w:style>
  <w:style w:type="paragraph" w:styleId="Header">
    <w:name w:val="header"/>
    <w:basedOn w:val="Normal"/>
    <w:link w:val="HeaderChar"/>
    <w:uiPriority w:val="99"/>
    <w:unhideWhenUsed/>
    <w:rsid w:val="002B696E"/>
    <w:pPr>
      <w:tabs>
        <w:tab w:val="center" w:pos="4703"/>
        <w:tab w:val="right" w:pos="9406"/>
      </w:tabs>
    </w:pPr>
  </w:style>
  <w:style w:type="character" w:customStyle="1" w:styleId="HeaderChar">
    <w:name w:val="Header Char"/>
    <w:basedOn w:val="DefaultParagraphFont"/>
    <w:link w:val="Header"/>
    <w:uiPriority w:val="99"/>
    <w:rsid w:val="002B696E"/>
    <w:rPr>
      <w:rFonts w:ascii="Calibri" w:eastAsia="Calibri" w:hAnsi="Calibri" w:cs="Calibri"/>
      <w:lang w:val="fr-FR"/>
    </w:rPr>
  </w:style>
  <w:style w:type="paragraph" w:styleId="Footer">
    <w:name w:val="footer"/>
    <w:basedOn w:val="Normal"/>
    <w:link w:val="FooterChar"/>
    <w:uiPriority w:val="99"/>
    <w:unhideWhenUsed/>
    <w:rsid w:val="002B696E"/>
    <w:pPr>
      <w:tabs>
        <w:tab w:val="center" w:pos="4703"/>
        <w:tab w:val="right" w:pos="9406"/>
      </w:tabs>
    </w:pPr>
  </w:style>
  <w:style w:type="character" w:customStyle="1" w:styleId="FooterChar">
    <w:name w:val="Footer Char"/>
    <w:basedOn w:val="DefaultParagraphFont"/>
    <w:link w:val="Footer"/>
    <w:uiPriority w:val="99"/>
    <w:rsid w:val="002B696E"/>
    <w:rPr>
      <w:rFonts w:ascii="Calibri" w:eastAsia="Calibri" w:hAnsi="Calibri" w:cs="Calibri"/>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466840">
      <w:bodyDiv w:val="1"/>
      <w:marLeft w:val="0"/>
      <w:marRight w:val="0"/>
      <w:marTop w:val="0"/>
      <w:marBottom w:val="0"/>
      <w:divBdr>
        <w:top w:val="none" w:sz="0" w:space="0" w:color="auto"/>
        <w:left w:val="none" w:sz="0" w:space="0" w:color="auto"/>
        <w:bottom w:val="none" w:sz="0" w:space="0" w:color="auto"/>
        <w:right w:val="none" w:sz="0" w:space="0" w:color="auto"/>
      </w:divBdr>
    </w:div>
    <w:div w:id="789859912">
      <w:bodyDiv w:val="1"/>
      <w:marLeft w:val="0"/>
      <w:marRight w:val="0"/>
      <w:marTop w:val="0"/>
      <w:marBottom w:val="0"/>
      <w:divBdr>
        <w:top w:val="none" w:sz="0" w:space="0" w:color="auto"/>
        <w:left w:val="none" w:sz="0" w:space="0" w:color="auto"/>
        <w:bottom w:val="none" w:sz="0" w:space="0" w:color="auto"/>
        <w:right w:val="none" w:sz="0" w:space="0" w:color="auto"/>
      </w:divBdr>
    </w:div>
    <w:div w:id="948119804">
      <w:bodyDiv w:val="1"/>
      <w:marLeft w:val="0"/>
      <w:marRight w:val="0"/>
      <w:marTop w:val="0"/>
      <w:marBottom w:val="0"/>
      <w:divBdr>
        <w:top w:val="none" w:sz="0" w:space="0" w:color="auto"/>
        <w:left w:val="none" w:sz="0" w:space="0" w:color="auto"/>
        <w:bottom w:val="none" w:sz="0" w:space="0" w:color="auto"/>
        <w:right w:val="none" w:sz="0" w:space="0" w:color="auto"/>
      </w:divBdr>
    </w:div>
    <w:div w:id="1049964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20.png"/><Relationship Id="rId36"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2088</TotalTime>
  <Pages>26</Pages>
  <Words>2048</Words>
  <Characters>11676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youcode</cp:lastModifiedBy>
  <cp:revision>19</cp:revision>
  <dcterms:created xsi:type="dcterms:W3CDTF">2022-05-30T01:50:00Z</dcterms:created>
  <dcterms:modified xsi:type="dcterms:W3CDTF">2022-06-23T09:09:00Z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2021-08-14T00:00:00Z</vt:filetime>
  </property>
  <property fmtid="{D5CDD505-2E9C-101B-9397-08002B2CF9AE}" pid="3" name="Creator">
    <vt:lpwstr>Microsoft® Word for Microsoft 365</vt:lpwstr>
  </property>
  <property fmtid="{D5CDD505-2E9C-101B-9397-08002B2CF9AE}" pid="4" name="LastSaved">
    <vt:filetime>2022-05-30T00:00:00Z</vt:filetime>
  </property>
</Properties>
</file>